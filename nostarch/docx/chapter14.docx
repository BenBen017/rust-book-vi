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B1F7B" w14:textId="77777777" w:rsidR="0053745A" w:rsidRDefault="0053745A">
      <w:pPr>
        <w:pStyle w:val="ChapterNumber"/>
      </w:pPr>
    </w:p>
    <w:p w14:paraId="39D3AEE4" w14:textId="77777777" w:rsidR="0053745A" w:rsidRDefault="00000000">
      <w:pPr>
        <w:pStyle w:val="ChapterTitle"/>
      </w:pPr>
      <w:r>
        <w:t>More About Cargo and Crates.io</w:t>
      </w:r>
    </w:p>
    <w:p w14:paraId="08E92850" w14:textId="77777777" w:rsidR="0053745A" w:rsidRDefault="00000000">
      <w:pPr>
        <w:pStyle w:val="ChapterIntro"/>
      </w:pPr>
      <w:r>
        <w:t>So far, we’ve used only the most basic features of Cargo to build, run, and test our code, but it can do a lot more. In this chapter, we’ll discuss some of its other, more advanced features to show you how to do the following:</w:t>
      </w:r>
    </w:p>
    <w:p w14:paraId="73BC437A" w14:textId="77777777" w:rsidR="0053745A" w:rsidRDefault="00000000">
      <w:pPr>
        <w:pStyle w:val="ChapterIntroList"/>
      </w:pPr>
      <w:r>
        <w:t>Customize your build through release profiles.</w:t>
      </w:r>
    </w:p>
    <w:p w14:paraId="187584ED" w14:textId="77777777" w:rsidR="0053745A" w:rsidRDefault="00000000">
      <w:pPr>
        <w:pStyle w:val="ChapterIntroList"/>
      </w:pPr>
      <w:r>
        <w:t xml:space="preserve">Publish libraries on </w:t>
      </w:r>
      <w:r>
        <w:rPr>
          <w:rStyle w:val="LinkURL"/>
        </w:rPr>
        <w:t>https://crates.io</w:t>
      </w:r>
      <w:r>
        <w:t>.</w:t>
      </w:r>
    </w:p>
    <w:p w14:paraId="6F793742" w14:textId="77777777" w:rsidR="0053745A" w:rsidRDefault="00000000">
      <w:pPr>
        <w:pStyle w:val="ChapterIntroList"/>
      </w:pPr>
      <w:r>
        <w:t>Organize large projects with workspaces.</w:t>
      </w:r>
    </w:p>
    <w:p w14:paraId="1849E3E7" w14:textId="77777777" w:rsidR="0053745A" w:rsidRDefault="00000000">
      <w:pPr>
        <w:pStyle w:val="ChapterIntroList"/>
      </w:pPr>
      <w:r>
        <w:t xml:space="preserve">Install binaries from </w:t>
      </w:r>
      <w:r>
        <w:rPr>
          <w:rStyle w:val="LinkURL"/>
        </w:rPr>
        <w:t>https://crates.io</w:t>
      </w:r>
      <w:r>
        <w:t>.</w:t>
      </w:r>
    </w:p>
    <w:p w14:paraId="65B8D13C" w14:textId="77777777" w:rsidR="0053745A" w:rsidRDefault="00000000">
      <w:pPr>
        <w:pStyle w:val="ChapterIntroList"/>
      </w:pPr>
      <w:r>
        <w:lastRenderedPageBreak/>
        <w:t>Extend Cargo using custom commands.</w:t>
      </w:r>
    </w:p>
    <w:p w14:paraId="7E3FCD19" w14:textId="77777777" w:rsidR="0053745A" w:rsidRDefault="00000000">
      <w:pPr>
        <w:pStyle w:val="Body"/>
      </w:pPr>
      <w:r>
        <w:t xml:space="preserve">Cargo can do even more than the functionality we cover in this chapter, so for a full explanation of all its features, see its documentation at </w:t>
      </w:r>
      <w:r>
        <w:rPr>
          <w:rStyle w:val="LinkURL"/>
        </w:rPr>
        <w:t>https://doc.rust-lang.org/cargo</w:t>
      </w:r>
      <w:r>
        <w:t>.</w:t>
      </w:r>
    </w:p>
    <w:p w14:paraId="70AC4445" w14:textId="77777777" w:rsidR="0053745A" w:rsidRDefault="00000000">
      <w:pPr>
        <w:pStyle w:val="HeadA"/>
      </w:pPr>
      <w:r>
        <w:fldChar w:fldCharType="begin"/>
      </w:r>
      <w:r>
        <w:instrText xml:space="preserve"> XE "Cargo.toml:profile section: " </w:instrText>
      </w:r>
      <w:r>
        <w:fldChar w:fldCharType="end"/>
      </w:r>
      <w:r>
        <w:fldChar w:fldCharType="begin"/>
      </w:r>
      <w:r>
        <w:instrText xml:space="preserve"> XE "profile section in Cargo.toml: " </w:instrText>
      </w:r>
      <w:r>
        <w:fldChar w:fldCharType="end"/>
      </w:r>
      <w:r>
        <w:fldChar w:fldCharType="begin"/>
      </w:r>
      <w:r>
        <w:instrText xml:space="preserve"> XE "profiles: " </w:instrText>
      </w:r>
      <w:r>
        <w:fldChar w:fldCharType="end"/>
      </w:r>
      <w:r>
        <w:fldChar w:fldCharType="begin"/>
      </w:r>
      <w:r>
        <w:instrText xml:space="preserve"> XE "release profiles: " </w:instrText>
      </w:r>
      <w:r>
        <w:fldChar w:fldCharType="end"/>
      </w:r>
      <w:r>
        <w:t>Customizing Builds with Release Profiles</w:t>
      </w:r>
    </w:p>
    <w:p w14:paraId="1BC40594" w14:textId="77777777" w:rsidR="0053745A" w:rsidRDefault="00000000">
      <w:pPr>
        <w:pStyle w:val="Body"/>
      </w:pPr>
      <w:r>
        <w:t xml:space="preserve">In Rust, </w:t>
      </w:r>
      <w:r>
        <w:rPr>
          <w:rStyle w:val="Italic"/>
        </w:rPr>
        <w:t>release profiles</w:t>
      </w:r>
      <w:r>
        <w:t xml:space="preserve"> are predefined and customizable profiles with different configurations that allow a programmer to have more control over various options for compiling code. Each profile is configured independently of the others.</w:t>
      </w:r>
    </w:p>
    <w:p w14:paraId="4A16B1A4" w14:textId="77777777" w:rsidR="0053745A" w:rsidRDefault="00000000">
      <w:pPr>
        <w:pStyle w:val="Body"/>
      </w:pPr>
      <w:r>
        <w:t xml:space="preserve">Cargo has two main profiles: the </w:t>
      </w:r>
      <w:r>
        <w:rPr>
          <w:rStyle w:val="Literal"/>
        </w:rPr>
        <w:t>dev</w:t>
      </w:r>
      <w:r>
        <w:t xml:space="preserve"> profile Cargo uses when you run </w:t>
      </w:r>
      <w:r>
        <w:rPr>
          <w:rStyle w:val="Literal"/>
        </w:rPr>
        <w:t>cargo build</w:t>
      </w:r>
      <w:r>
        <w:t xml:space="preserve">, and the </w:t>
      </w:r>
      <w:r>
        <w:rPr>
          <w:rStyle w:val="Literal"/>
        </w:rPr>
        <w:t>release</w:t>
      </w:r>
      <w:r>
        <w:t xml:space="preserve"> profile Cargo uses when you run </w:t>
      </w:r>
      <w:r>
        <w:rPr>
          <w:rStyle w:val="Literal"/>
        </w:rPr>
        <w:t>cargo build --release</w:t>
      </w:r>
      <w:r>
        <w:t xml:space="preserve">. The </w:t>
      </w:r>
      <w:r>
        <w:rPr>
          <w:rStyle w:val="Literal"/>
        </w:rPr>
        <w:t>dev</w:t>
      </w:r>
      <w:r>
        <w:t xml:space="preserve"> profile is defined with good defaults for development, and the </w:t>
      </w:r>
      <w:r>
        <w:rPr>
          <w:rStyle w:val="Literal"/>
        </w:rPr>
        <w:t>release</w:t>
      </w:r>
      <w:r>
        <w:t xml:space="preserve"> profile has good defaults for release builds.</w:t>
      </w:r>
    </w:p>
    <w:p w14:paraId="63A9C73A" w14:textId="77777777" w:rsidR="0053745A" w:rsidRDefault="00000000">
      <w:pPr>
        <w:pStyle w:val="Body"/>
      </w:pPr>
      <w:r>
        <w:t>These profile names might be familiar from the output of your builds:</w:t>
      </w:r>
    </w:p>
    <w:p w14:paraId="034CF66F" w14:textId="77777777" w:rsidR="0053745A" w:rsidRDefault="00000000">
      <w:pPr>
        <w:pStyle w:val="Code"/>
      </w:pPr>
      <w:r>
        <w:t xml:space="preserve">$ </w:t>
      </w:r>
      <w:r>
        <w:rPr>
          <w:rStyle w:val="LiteralBold"/>
        </w:rPr>
        <w:t>cargo build</w:t>
      </w:r>
    </w:p>
    <w:p w14:paraId="3A96A531" w14:textId="77777777" w:rsidR="0053745A" w:rsidRDefault="00000000">
      <w:pPr>
        <w:pStyle w:val="Code"/>
      </w:pPr>
      <w:r>
        <w:t xml:space="preserve">    Finished </w:t>
      </w:r>
      <w:ins w:id="0" w:author="Chris Krycho" w:date="2025-02-28T09:53:00Z">
        <w:r>
          <w:t>`</w:t>
        </w:r>
      </w:ins>
      <w:r>
        <w:t>dev</w:t>
      </w:r>
      <w:ins w:id="1" w:author="Chris Krycho" w:date="2025-02-28T09:53:00Z">
        <w:r>
          <w:t>` profile</w:t>
        </w:r>
      </w:ins>
      <w:r>
        <w:t xml:space="preserve"> [unoptimized + debuginfo] target(s) in 0.0s</w:t>
      </w:r>
    </w:p>
    <w:p w14:paraId="404C0A5E" w14:textId="77777777" w:rsidR="0053745A" w:rsidRDefault="00000000">
      <w:pPr>
        <w:pStyle w:val="Code"/>
      </w:pPr>
      <w:r>
        <w:t xml:space="preserve">$ </w:t>
      </w:r>
      <w:r>
        <w:rPr>
          <w:rStyle w:val="LiteralBold"/>
        </w:rPr>
        <w:t>cargo build --release</w:t>
      </w:r>
    </w:p>
    <w:p w14:paraId="40368028" w14:textId="77777777" w:rsidR="0053745A" w:rsidRDefault="00000000">
      <w:pPr>
        <w:pStyle w:val="Code"/>
      </w:pPr>
      <w:r>
        <w:t xml:space="preserve">    Finished </w:t>
      </w:r>
      <w:ins w:id="2" w:author="Chris Krycho" w:date="2025-02-28T09:53:00Z">
        <w:r>
          <w:t>`</w:t>
        </w:r>
      </w:ins>
      <w:r>
        <w:t>release</w:t>
      </w:r>
      <w:ins w:id="3" w:author="Chris Krycho" w:date="2025-02-28T09:53:00Z">
        <w:r>
          <w:t>` profile</w:t>
        </w:r>
      </w:ins>
      <w:r>
        <w:t xml:space="preserve"> [optimized] target(s) in 0.0s</w:t>
      </w:r>
    </w:p>
    <w:p w14:paraId="05DF475E" w14:textId="77777777" w:rsidR="0053745A" w:rsidRDefault="00000000">
      <w:pPr>
        <w:pStyle w:val="Body"/>
      </w:pPr>
      <w:r>
        <w:t xml:space="preserve">The </w:t>
      </w:r>
      <w:r>
        <w:rPr>
          <w:rStyle w:val="Literal"/>
        </w:rPr>
        <w:t>dev</w:t>
      </w:r>
      <w:r>
        <w:t xml:space="preserve"> and </w:t>
      </w:r>
      <w:r>
        <w:rPr>
          <w:rStyle w:val="Literal"/>
        </w:rPr>
        <w:t>release</w:t>
      </w:r>
      <w:r>
        <w:t xml:space="preserve"> are these different profiles used by the compiler.</w:t>
      </w:r>
    </w:p>
    <w:p w14:paraId="61C1838A" w14:textId="77777777" w:rsidR="0053745A" w:rsidRDefault="00000000">
      <w:pPr>
        <w:pStyle w:val="Body"/>
      </w:pPr>
      <w:r>
        <w:t xml:space="preserve">Cargo has default settings for each of the profiles that apply when you haven’t explicitly added any </w:t>
      </w:r>
      <w:r>
        <w:rPr>
          <w:rStyle w:val="Literal"/>
        </w:rPr>
        <w:t>[profile.*]</w:t>
      </w:r>
      <w:r>
        <w:t xml:space="preserve"> sections in the project’s </w:t>
      </w:r>
      <w:r>
        <w:rPr>
          <w:rStyle w:val="Italic"/>
        </w:rPr>
        <w:t>Cargo.toml</w:t>
      </w:r>
      <w:r>
        <w:t xml:space="preserve"> file. By adding </w:t>
      </w:r>
      <w:r>
        <w:rPr>
          <w:rStyle w:val="Literal"/>
        </w:rPr>
        <w:t>[profile.*]</w:t>
      </w:r>
      <w:r>
        <w:t xml:space="preserve"> sections for any profile you want to customize, you override any subset of the default settings. For example, here are the default values for the </w:t>
      </w:r>
      <w:r>
        <w:rPr>
          <w:rStyle w:val="Literal"/>
        </w:rPr>
        <w:t>opt-level</w:t>
      </w:r>
      <w:r>
        <w:t xml:space="preserve"> setting for the </w:t>
      </w:r>
      <w:r>
        <w:rPr>
          <w:rStyle w:val="Literal"/>
        </w:rPr>
        <w:t>dev</w:t>
      </w:r>
      <w:r>
        <w:t xml:space="preserve"> and </w:t>
      </w:r>
      <w:r>
        <w:rPr>
          <w:rStyle w:val="Literal"/>
        </w:rPr>
        <w:t>release</w:t>
      </w:r>
      <w:r>
        <w:t xml:space="preserve"> profiles:</w:t>
      </w:r>
    </w:p>
    <w:p w14:paraId="57E02D48" w14:textId="77777777" w:rsidR="0053745A" w:rsidRDefault="00000000">
      <w:pPr>
        <w:pStyle w:val="CodeLabel"/>
      </w:pPr>
      <w:r>
        <w:t>Cargo.toml</w:t>
      </w:r>
    </w:p>
    <w:p w14:paraId="4E360F6D" w14:textId="77777777" w:rsidR="0053745A" w:rsidRDefault="00000000">
      <w:pPr>
        <w:pStyle w:val="Code"/>
      </w:pPr>
      <w:r>
        <w:t>[profile.dev]</w:t>
      </w:r>
    </w:p>
    <w:p w14:paraId="0AFAB47F" w14:textId="77777777" w:rsidR="0053745A" w:rsidRDefault="00000000">
      <w:pPr>
        <w:pStyle w:val="Code"/>
      </w:pPr>
      <w:r>
        <w:t>opt-level = 0</w:t>
      </w:r>
    </w:p>
    <w:p w14:paraId="4EEB3531" w14:textId="77777777" w:rsidR="0053745A" w:rsidRDefault="0053745A">
      <w:pPr>
        <w:pStyle w:val="Code"/>
      </w:pPr>
    </w:p>
    <w:p w14:paraId="30647676" w14:textId="77777777" w:rsidR="0053745A" w:rsidRDefault="00000000">
      <w:pPr>
        <w:pStyle w:val="Code"/>
      </w:pPr>
      <w:r>
        <w:t>[profile.release]</w:t>
      </w:r>
    </w:p>
    <w:p w14:paraId="192168A8" w14:textId="77777777" w:rsidR="0053745A" w:rsidRDefault="00000000">
      <w:pPr>
        <w:pStyle w:val="Code"/>
      </w:pPr>
      <w:r>
        <w:t>opt-level = 3</w:t>
      </w:r>
    </w:p>
    <w:p w14:paraId="31B8BC11" w14:textId="77777777" w:rsidR="0053745A" w:rsidRDefault="00000000">
      <w:pPr>
        <w:pStyle w:val="Body"/>
      </w:pPr>
      <w:r>
        <w:t xml:space="preserve">The </w:t>
      </w:r>
      <w:r>
        <w:rPr>
          <w:rStyle w:val="Literal"/>
        </w:rPr>
        <w:t>opt-level</w:t>
      </w:r>
      <w:r>
        <w:t xml:space="preserve"> setting controls the number of optimizations Rust will apply to your code, with a range of 0 to 3. </w:t>
      </w:r>
      <w:r>
        <w:lastRenderedPageBreak/>
        <w:t xml:space="preserve">Applying more optimizations extends compiling time, so if you’re in development and compiling your code often, you’ll want fewer optimizations to compile faster even if the resultant code runs slower. The default </w:t>
      </w:r>
      <w:r>
        <w:rPr>
          <w:rStyle w:val="Literal"/>
        </w:rPr>
        <w:t>opt-level</w:t>
      </w:r>
      <w:r>
        <w:t xml:space="preserve"> for </w:t>
      </w:r>
      <w:r>
        <w:rPr>
          <w:rStyle w:val="Literal"/>
        </w:rPr>
        <w:t>dev</w:t>
      </w:r>
      <w:r>
        <w:t xml:space="preserve"> is therefore </w:t>
      </w:r>
      <w:r>
        <w:rPr>
          <w:rStyle w:val="Literal"/>
        </w:rPr>
        <w:t>0</w:t>
      </w:r>
      <w:r>
        <w:t xml:space="preserve">. When you’re ready to release your code, it’s best to spend more time compiling. You’ll only compile in release mode once, but you’ll run the compiled program many times, so release mode trades longer compile time for code that runs faster. That is why the default </w:t>
      </w:r>
      <w:r>
        <w:rPr>
          <w:rStyle w:val="Literal"/>
        </w:rPr>
        <w:t>opt-level</w:t>
      </w:r>
      <w:r>
        <w:t xml:space="preserve"> for the </w:t>
      </w:r>
      <w:r>
        <w:rPr>
          <w:rStyle w:val="Literal"/>
        </w:rPr>
        <w:t>release</w:t>
      </w:r>
      <w:r>
        <w:t xml:space="preserve"> profile is </w:t>
      </w:r>
      <w:r>
        <w:rPr>
          <w:rStyle w:val="Literal"/>
        </w:rPr>
        <w:t>3</w:t>
      </w:r>
      <w:r>
        <w:t>.</w:t>
      </w:r>
    </w:p>
    <w:p w14:paraId="17139326" w14:textId="77777777" w:rsidR="0053745A" w:rsidRDefault="00000000">
      <w:pPr>
        <w:pStyle w:val="Body"/>
      </w:pPr>
      <w:r>
        <w:t xml:space="preserve">You can override a default setting by adding a different value for it in </w:t>
      </w:r>
      <w:r>
        <w:rPr>
          <w:rStyle w:val="Italic"/>
        </w:rPr>
        <w:t>Cargo.toml</w:t>
      </w:r>
      <w:r>
        <w:t xml:space="preserve">. For example, if we want to use optimization level 1 in the development profile, we can add these two lines to our project’s </w:t>
      </w:r>
      <w:r>
        <w:rPr>
          <w:rStyle w:val="Italic"/>
        </w:rPr>
        <w:t>Cargo.toml</w:t>
      </w:r>
      <w:r>
        <w:t xml:space="preserve"> file:</w:t>
      </w:r>
    </w:p>
    <w:p w14:paraId="6500CA68" w14:textId="77777777" w:rsidR="0053745A" w:rsidRDefault="00000000">
      <w:pPr>
        <w:pStyle w:val="CodeLabel"/>
      </w:pPr>
      <w:r>
        <w:t>Cargo.toml</w:t>
      </w:r>
    </w:p>
    <w:p w14:paraId="6A61DB0F" w14:textId="77777777" w:rsidR="0053745A" w:rsidRDefault="00000000">
      <w:pPr>
        <w:pStyle w:val="Code"/>
      </w:pPr>
      <w:r>
        <w:t>[profile.dev]</w:t>
      </w:r>
    </w:p>
    <w:p w14:paraId="471DC223" w14:textId="77777777" w:rsidR="0053745A" w:rsidRDefault="00000000">
      <w:pPr>
        <w:pStyle w:val="Code"/>
      </w:pPr>
      <w:r>
        <w:t>opt-level = 1</w:t>
      </w:r>
    </w:p>
    <w:p w14:paraId="5BADA3F0" w14:textId="77777777" w:rsidR="0053745A" w:rsidRDefault="00000000">
      <w:pPr>
        <w:pStyle w:val="Body"/>
      </w:pPr>
      <w:r>
        <w:t xml:space="preserve">This code overrides the default setting of </w:t>
      </w:r>
      <w:r>
        <w:rPr>
          <w:rStyle w:val="Literal"/>
        </w:rPr>
        <w:t>0</w:t>
      </w:r>
      <w:r>
        <w:t xml:space="preserve">. Now when we run </w:t>
      </w:r>
      <w:r>
        <w:rPr>
          <w:rStyle w:val="Literal"/>
        </w:rPr>
        <w:t>cargo build</w:t>
      </w:r>
      <w:r>
        <w:t xml:space="preserve">, Cargo will use the defaults for the </w:t>
      </w:r>
      <w:r>
        <w:rPr>
          <w:rStyle w:val="Literal"/>
        </w:rPr>
        <w:t>dev</w:t>
      </w:r>
      <w:r>
        <w:t xml:space="preserve"> profile plus our customization to </w:t>
      </w:r>
      <w:r>
        <w:rPr>
          <w:rStyle w:val="Literal"/>
        </w:rPr>
        <w:t>opt-level</w:t>
      </w:r>
      <w:r>
        <w:t xml:space="preserve">. Because we set </w:t>
      </w:r>
      <w:r>
        <w:rPr>
          <w:rStyle w:val="Literal"/>
        </w:rPr>
        <w:t>opt-level</w:t>
      </w:r>
      <w:r>
        <w:t xml:space="preserve"> to </w:t>
      </w:r>
      <w:r>
        <w:rPr>
          <w:rStyle w:val="Literal"/>
        </w:rPr>
        <w:t>1</w:t>
      </w:r>
      <w:r>
        <w:t>, Cargo will apply more optimizations than the default, but not as many as in a release build.</w:t>
      </w:r>
    </w:p>
    <w:p w14:paraId="2F770541" w14:textId="77777777" w:rsidR="0053745A" w:rsidRDefault="00000000">
      <w:pPr>
        <w:pStyle w:val="Body"/>
      </w:pPr>
      <w:r>
        <w:t xml:space="preserve">For the full list of configuration options and defaults for each profile, see Cargo’s documentation at </w:t>
      </w:r>
      <w:r>
        <w:rPr>
          <w:rStyle w:val="LinkURL"/>
        </w:rPr>
        <w:t>https://doc.rust-lang.org/cargo/reference/profiles.html</w:t>
      </w:r>
      <w:r>
        <w:t>.</w:t>
      </w:r>
    </w:p>
    <w:p w14:paraId="04116B01" w14:textId="77777777" w:rsidR="0053745A" w:rsidRDefault="00000000">
      <w:pPr>
        <w:pStyle w:val="HeadA"/>
      </w:pPr>
      <w:r>
        <w:fldChar w:fldCharType="begin"/>
      </w:r>
      <w:r>
        <w:instrText xml:space="preserve"> XE "package registry: " </w:instrText>
      </w:r>
      <w:r>
        <w:fldChar w:fldCharType="end"/>
      </w:r>
      <w:r>
        <w:fldChar w:fldCharType="begin"/>
      </w:r>
      <w:r>
        <w:instrText xml:space="preserve"> XE "registry: " </w:instrText>
      </w:r>
      <w:r>
        <w:fldChar w:fldCharType="end"/>
      </w:r>
      <w:r>
        <w:fldChar w:fldCharType="begin"/>
      </w:r>
      <w:r>
        <w:instrText xml:space="preserve"> XE "crates.io: " </w:instrText>
      </w:r>
      <w:r>
        <w:fldChar w:fldCharType="end"/>
      </w:r>
      <w:r>
        <w:fldChar w:fldCharType="begin"/>
      </w:r>
      <w:r>
        <w:instrText xml:space="preserve"> XE "crate:publishing: " </w:instrText>
      </w:r>
      <w:r>
        <w:fldChar w:fldCharType="end"/>
      </w:r>
      <w:r>
        <w:fldChar w:fldCharType="begin"/>
      </w:r>
      <w:r>
        <w:instrText xml:space="preserve"> XE "Cargo:commands: " </w:instrText>
      </w:r>
      <w:r>
        <w:fldChar w:fldCharType="end"/>
      </w:r>
      <w:r>
        <w:fldChar w:fldCharType="begin"/>
      </w:r>
      <w:r>
        <w:instrText xml:space="preserve"> XE "crates.io:publishing to: " </w:instrText>
      </w:r>
      <w:r>
        <w:fldChar w:fldCharType="end"/>
      </w:r>
      <w:r>
        <w:t>Publishing a Crate to Crates.io</w:t>
      </w:r>
    </w:p>
    <w:p w14:paraId="2B42B76B" w14:textId="77777777" w:rsidR="0053745A" w:rsidRDefault="00000000">
      <w:pPr>
        <w:pStyle w:val="Body"/>
      </w:pPr>
      <w:r>
        <w:t xml:space="preserve">We’ve used packages from </w:t>
      </w:r>
      <w:r>
        <w:rPr>
          <w:rStyle w:val="LinkURL"/>
        </w:rPr>
        <w:t>https://crates.io</w:t>
      </w:r>
      <w:r>
        <w:t xml:space="preserve"> as dependencies of our project, but you can also share your code with other people by publishing your own packages. The crate registry at </w:t>
      </w:r>
      <w:r>
        <w:rPr>
          <w:rStyle w:val="LinkURL"/>
        </w:rPr>
        <w:t>https://crates.io</w:t>
      </w:r>
      <w:r>
        <w:t xml:space="preserve"> distributes the source code of your packages, so it primarily hosts code that is open source.</w:t>
      </w:r>
    </w:p>
    <w:p w14:paraId="3983443C" w14:textId="77777777" w:rsidR="0053745A" w:rsidRDefault="00000000">
      <w:pPr>
        <w:pStyle w:val="Body"/>
      </w:pPr>
      <w:r>
        <w:t>Rust and Cargo have features that make your published package easier for people to find and use. We’ll talk about some of these features next and then explain how to publish a package.</w:t>
      </w:r>
    </w:p>
    <w:p w14:paraId="7BDD8CC2" w14:textId="77777777" w:rsidR="0053745A" w:rsidRDefault="00000000">
      <w:pPr>
        <w:pStyle w:val="HeadB"/>
      </w:pPr>
      <w:r>
        <w:fldChar w:fldCharType="begin"/>
      </w:r>
      <w:r>
        <w:instrText xml:space="preserve"> XE "documentation:comments: " </w:instrText>
      </w:r>
      <w:r>
        <w:fldChar w:fldCharType="end"/>
      </w:r>
      <w:r>
        <w:fldChar w:fldCharType="begin"/>
      </w:r>
      <w:r>
        <w:instrText xml:space="preserve"> XE "comments: " </w:instrText>
      </w:r>
      <w:r>
        <w:fldChar w:fldCharType="end"/>
      </w:r>
      <w:r>
        <w:fldChar w:fldCharType="begin"/>
      </w:r>
      <w:r>
        <w:instrText xml:space="preserve"> XE "Cargo:commands: " </w:instrText>
      </w:r>
      <w:r>
        <w:fldChar w:fldCharType="end"/>
      </w:r>
      <w:r>
        <w:fldChar w:fldCharType="begin"/>
      </w:r>
      <w:r>
        <w:instrText xml:space="preserve"> XE "documentation:writing: " </w:instrText>
      </w:r>
      <w:r>
        <w:fldChar w:fldCharType="end"/>
      </w:r>
      <w:r>
        <w:t>Making Useful Documentation Comments</w:t>
      </w:r>
    </w:p>
    <w:p w14:paraId="7D6DDBF2" w14:textId="77777777" w:rsidR="0053745A" w:rsidRDefault="00000000">
      <w:pPr>
        <w:pStyle w:val="Body"/>
      </w:pPr>
      <w:r>
        <w:t xml:space="preserve">Accurately documenting your packages will help other users know how and when to use them, so it’s worth investing the time to write documentation. In </w:t>
      </w:r>
      <w:r>
        <w:rPr>
          <w:rStyle w:val="Xref"/>
        </w:rPr>
        <w:t>Chapter 3</w:t>
      </w:r>
      <w:r>
        <w:t xml:space="preserve">, we discussed how to comment </w:t>
      </w:r>
      <w:r>
        <w:lastRenderedPageBreak/>
        <w:t xml:space="preserve">Rust code using two slashes, </w:t>
      </w:r>
      <w:r>
        <w:rPr>
          <w:rStyle w:val="Literal"/>
        </w:rPr>
        <w:t>//</w:t>
      </w:r>
      <w:r>
        <w:t xml:space="preserve">. Rust also has a particular kind of comment for documentation, known conveniently as a </w:t>
      </w:r>
      <w:r>
        <w:rPr>
          <w:rStyle w:val="Italic"/>
        </w:rPr>
        <w:t>documentation comment</w:t>
      </w:r>
      <w:r>
        <w:t xml:space="preserve">, that will generate HTML documentation. The HTML displays the contents of documentation comments for public API items intended for programmers interested in knowing how to </w:t>
      </w:r>
      <w:r>
        <w:rPr>
          <w:rStyle w:val="Italic"/>
        </w:rPr>
        <w:t>use</w:t>
      </w:r>
      <w:r>
        <w:t xml:space="preserve"> your crate as opposed to how your crate is </w:t>
      </w:r>
      <w:r>
        <w:rPr>
          <w:rStyle w:val="Italic"/>
        </w:rPr>
        <w:t>implemented</w:t>
      </w:r>
      <w:r>
        <w:t>.</w:t>
      </w:r>
    </w:p>
    <w:p w14:paraId="7A9BBB49" w14:textId="77777777" w:rsidR="0053745A" w:rsidRDefault="00000000">
      <w:pPr>
        <w:pStyle w:val="Body"/>
      </w:pPr>
      <w:r>
        <w:t xml:space="preserve">Documentation comments use three slashes, </w:t>
      </w:r>
      <w:r>
        <w:rPr>
          <w:rStyle w:val="Literal"/>
        </w:rPr>
        <w:t>///</w:t>
      </w:r>
      <w:r>
        <w:t xml:space="preserve">, instead of two and support Markdown notation for formatting the text. Place documentation comments just before the item they’re documenting. Listing 14-1 shows documentation comments for an </w:t>
      </w:r>
      <w:r>
        <w:rPr>
          <w:rStyle w:val="Literal"/>
        </w:rPr>
        <w:t>add_one</w:t>
      </w:r>
      <w:r>
        <w:t xml:space="preserve"> function in a crate named </w:t>
      </w:r>
      <w:r>
        <w:rPr>
          <w:rStyle w:val="Literal"/>
        </w:rPr>
        <w:t>my_crate</w:t>
      </w:r>
      <w:r>
        <w:t>.</w:t>
      </w:r>
    </w:p>
    <w:p w14:paraId="436CE0C5" w14:textId="77777777" w:rsidR="0053745A" w:rsidRDefault="00000000">
      <w:pPr>
        <w:pStyle w:val="CodeLabel"/>
      </w:pPr>
      <w:r>
        <w:t>src/lib.rs</w:t>
      </w:r>
    </w:p>
    <w:p w14:paraId="42F7CC25" w14:textId="77777777" w:rsidR="0053745A" w:rsidRDefault="00000000">
      <w:pPr>
        <w:pStyle w:val="Code"/>
      </w:pPr>
      <w:r>
        <w:t>/// Adds one to the number given.</w:t>
      </w:r>
    </w:p>
    <w:p w14:paraId="375F7478" w14:textId="77777777" w:rsidR="0053745A" w:rsidRDefault="00000000">
      <w:pPr>
        <w:pStyle w:val="Code"/>
      </w:pPr>
      <w:r>
        <w:t>///</w:t>
      </w:r>
    </w:p>
    <w:p w14:paraId="6403EEF1" w14:textId="77777777" w:rsidR="0053745A" w:rsidRDefault="00000000">
      <w:pPr>
        <w:pStyle w:val="Code"/>
      </w:pPr>
      <w:r>
        <w:t>/// # Examples</w:t>
      </w:r>
    </w:p>
    <w:p w14:paraId="05F27B1B" w14:textId="77777777" w:rsidR="0053745A" w:rsidRDefault="00000000">
      <w:pPr>
        <w:pStyle w:val="Code"/>
      </w:pPr>
      <w:r>
        <w:t>///</w:t>
      </w:r>
    </w:p>
    <w:p w14:paraId="42696F55" w14:textId="77777777" w:rsidR="0053745A" w:rsidRDefault="00000000">
      <w:pPr>
        <w:pStyle w:val="Code"/>
      </w:pPr>
      <w:r>
        <w:t>/// ```</w:t>
      </w:r>
    </w:p>
    <w:p w14:paraId="61E0F661" w14:textId="77777777" w:rsidR="0053745A" w:rsidRDefault="00000000">
      <w:pPr>
        <w:pStyle w:val="Code"/>
      </w:pPr>
      <w:r>
        <w:t>/// let arg = 5;</w:t>
      </w:r>
    </w:p>
    <w:p w14:paraId="0E58D3AA" w14:textId="77777777" w:rsidR="0053745A" w:rsidRDefault="00000000">
      <w:pPr>
        <w:pStyle w:val="Code"/>
      </w:pPr>
      <w:r>
        <w:t>/// let answer = my_crate::add_one(arg);</w:t>
      </w:r>
    </w:p>
    <w:p w14:paraId="00BCCDDE" w14:textId="77777777" w:rsidR="0053745A" w:rsidRDefault="00000000">
      <w:pPr>
        <w:pStyle w:val="Code"/>
      </w:pPr>
      <w:r>
        <w:t>///</w:t>
      </w:r>
    </w:p>
    <w:p w14:paraId="66327E76" w14:textId="77777777" w:rsidR="0053745A" w:rsidRDefault="00000000">
      <w:pPr>
        <w:pStyle w:val="Code"/>
      </w:pPr>
      <w:r>
        <w:t>/// assert_eq!(6, answer);</w:t>
      </w:r>
    </w:p>
    <w:p w14:paraId="3A2A5347" w14:textId="77777777" w:rsidR="0053745A" w:rsidRDefault="00000000">
      <w:pPr>
        <w:pStyle w:val="Code"/>
      </w:pPr>
      <w:r>
        <w:t>/// ```</w:t>
      </w:r>
    </w:p>
    <w:p w14:paraId="04C9AB01" w14:textId="77777777" w:rsidR="0053745A" w:rsidRDefault="00000000">
      <w:pPr>
        <w:pStyle w:val="Code"/>
      </w:pPr>
      <w:r>
        <w:t>pub fn add_one(x: i32) -&gt; i32 {</w:t>
      </w:r>
    </w:p>
    <w:p w14:paraId="47B20188" w14:textId="77777777" w:rsidR="0053745A" w:rsidRDefault="00000000">
      <w:pPr>
        <w:pStyle w:val="Code"/>
      </w:pPr>
      <w:r>
        <w:t xml:space="preserve">    x + 1</w:t>
      </w:r>
    </w:p>
    <w:p w14:paraId="12F192C7" w14:textId="77777777" w:rsidR="0053745A" w:rsidRDefault="00000000">
      <w:pPr>
        <w:pStyle w:val="Code"/>
      </w:pPr>
      <w:r>
        <w:t>}</w:t>
      </w:r>
    </w:p>
    <w:p w14:paraId="5898A400" w14:textId="77777777" w:rsidR="0053745A" w:rsidRDefault="00000000">
      <w:pPr>
        <w:pStyle w:val="CodeListingCaption"/>
      </w:pPr>
      <w:r>
        <w:t>A documentation comment for a function</w:t>
      </w:r>
    </w:p>
    <w:p w14:paraId="72D86751" w14:textId="77777777" w:rsidR="0053745A" w:rsidRDefault="00000000">
      <w:pPr>
        <w:pStyle w:val="Body"/>
      </w:pPr>
      <w:r>
        <w:t xml:space="preserve">Here, we give a description of what the </w:t>
      </w:r>
      <w:r>
        <w:rPr>
          <w:rStyle w:val="Literal"/>
        </w:rPr>
        <w:t>add_one</w:t>
      </w:r>
      <w:r>
        <w:t xml:space="preserve"> function does, start a section with the heading </w:t>
      </w:r>
      <w:r>
        <w:rPr>
          <w:rStyle w:val="Literal"/>
        </w:rPr>
        <w:t>Examples</w:t>
      </w:r>
      <w:r>
        <w:t xml:space="preserve">, and then provide code that demonstrates how to use the </w:t>
      </w:r>
      <w:r>
        <w:rPr>
          <w:rStyle w:val="Literal"/>
        </w:rPr>
        <w:t>add_one</w:t>
      </w:r>
      <w:r>
        <w:t xml:space="preserve"> function. We can generate the HTML documentation from this documentation comment by running </w:t>
      </w:r>
      <w:r>
        <w:rPr>
          <w:rStyle w:val="Literal"/>
        </w:rPr>
        <w:t>cargo doc</w:t>
      </w:r>
      <w:r>
        <w:t xml:space="preserve">. This command runs the </w:t>
      </w:r>
      <w:r>
        <w:rPr>
          <w:rStyle w:val="Literal"/>
        </w:rPr>
        <w:t>rustdoc</w:t>
      </w:r>
      <w:r>
        <w:t xml:space="preserve"> tool distributed with Rust and puts the generated HTML documentation in the </w:t>
      </w:r>
      <w:r>
        <w:rPr>
          <w:rStyle w:val="Italic"/>
        </w:rPr>
        <w:t>target/doc</w:t>
      </w:r>
      <w:r>
        <w:t xml:space="preserve"> directory.</w:t>
      </w:r>
    </w:p>
    <w:p w14:paraId="73008E07" w14:textId="77777777" w:rsidR="0053745A" w:rsidRDefault="00000000">
      <w:pPr>
        <w:pStyle w:val="Body"/>
      </w:pPr>
      <w:r>
        <w:t xml:space="preserve">For convenience, running </w:t>
      </w:r>
      <w:r>
        <w:rPr>
          <w:rStyle w:val="Literal"/>
        </w:rPr>
        <w:t>cargo doc --open</w:t>
      </w:r>
      <w:r>
        <w:t xml:space="preserve"> will build the HTML for your current crate’s documentation (as well as the documentation for all of your crate’s dependencies) and open the result in a web browser. Navigate to the </w:t>
      </w:r>
      <w:r>
        <w:rPr>
          <w:rStyle w:val="Literal"/>
        </w:rPr>
        <w:t>add_one</w:t>
      </w:r>
      <w:r>
        <w:t xml:space="preserve"> function and you’ll see how the text in the documentation comments is rendered, as shown in Figure 14-1.</w:t>
      </w:r>
    </w:p>
    <w:p w14:paraId="77558944" w14:textId="77777777" w:rsidR="0053745A" w:rsidRDefault="00000000">
      <w:pPr>
        <w:pStyle w:val="GraphicSlug"/>
      </w:pPr>
      <w:r>
        <w:t>f14001.tif</w:t>
      </w:r>
    </w:p>
    <w:p w14:paraId="277FF71B" w14:textId="6B195A51" w:rsidR="0053745A" w:rsidRDefault="00000000">
      <w:pPr>
        <w:pStyle w:val="Body"/>
        <w:rPr>
          <w:rStyle w:val="AltText"/>
        </w:rPr>
      </w:pPr>
      <w:r>
        <w:rPr>
          <w:rStyle w:val="AltText"/>
        </w:rPr>
        <w:lastRenderedPageBreak/>
        <w:t>&lt;</w:t>
      </w:r>
      <w:ins w:id="4" w:author="Carol Nichols" w:date="2025-06-28T11:18:00Z" w16du:dateUtc="2025-06-28T15:18:00Z">
        <w:r w:rsidR="005613B4" w:rsidRPr="005613B4">
          <w:rPr>
            <w:rStyle w:val="AltText"/>
          </w:rPr>
          <w:t>Rendered HTML documentation for the add_one function of my_crate</w:t>
        </w:r>
      </w:ins>
      <w:del w:id="5" w:author="Carol Nichols" w:date="2025-06-28T11:18:00Z" w16du:dateUtc="2025-06-28T15:18:00Z">
        <w:r w:rsidDel="005613B4">
          <w:rPr>
            <w:rStyle w:val="AltText"/>
          </w:rPr>
          <w:delText>AU: Please add Alt Text here</w:delText>
        </w:r>
      </w:del>
      <w:r>
        <w:rPr>
          <w:rStyle w:val="AltText"/>
        </w:rPr>
        <w:t>&gt;</w:t>
      </w:r>
    </w:p>
    <w:p w14:paraId="733794F5" w14:textId="77777777" w:rsidR="0053745A" w:rsidRDefault="00000000">
      <w:pPr>
        <w:pStyle w:val="Body"/>
      </w:pPr>
      <w:r>
        <w:rPr>
          <w:noProof/>
        </w:rPr>
        <w:drawing>
          <wp:inline distT="0" distB="0" distL="0" distR="0" wp14:anchorId="47619639" wp14:editId="05CCE4B9">
            <wp:extent cx="3791585" cy="189166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5"/>
                    <a:stretch>
                      <a:fillRect/>
                    </a:stretch>
                  </pic:blipFill>
                  <pic:spPr bwMode="auto">
                    <a:xfrm>
                      <a:off x="0" y="0"/>
                      <a:ext cx="3791585" cy="1891665"/>
                    </a:xfrm>
                    <a:prstGeom prst="rect">
                      <a:avLst/>
                    </a:prstGeom>
                    <a:noFill/>
                  </pic:spPr>
                </pic:pic>
              </a:graphicData>
            </a:graphic>
          </wp:inline>
        </w:drawing>
      </w:r>
    </w:p>
    <w:p w14:paraId="365A6627" w14:textId="77777777" w:rsidR="0053745A" w:rsidRDefault="00000000">
      <w:pPr>
        <w:pStyle w:val="CaptionLine"/>
        <w:numPr>
          <w:ilvl w:val="4"/>
          <w:numId w:val="18"/>
        </w:numPr>
      </w:pPr>
      <w:commentRangeStart w:id="6"/>
      <w:commentRangeStart w:id="7"/>
      <w:r>
        <w:t xml:space="preserve">HTML documentation for the </w:t>
      </w:r>
      <w:r>
        <w:rPr>
          <w:rStyle w:val="Literal"/>
        </w:rPr>
        <w:t>add_one</w:t>
      </w:r>
      <w:r>
        <w:t xml:space="preserve"> function</w:t>
      </w:r>
      <w:commentRangeEnd w:id="6"/>
      <w:r>
        <w:commentReference w:id="6"/>
      </w:r>
      <w:commentRangeEnd w:id="7"/>
      <w:r w:rsidR="005613B4">
        <w:rPr>
          <w:rStyle w:val="CommentReference"/>
          <w:rFonts w:ascii="Times New Roman" w:hAnsi="Times New Roman" w:cs="Times New Roman"/>
          <w:color w:val="auto"/>
          <w:lang w:val="en-CA"/>
        </w:rPr>
        <w:commentReference w:id="7"/>
      </w:r>
    </w:p>
    <w:p w14:paraId="3A162F36" w14:textId="77777777" w:rsidR="0053745A" w:rsidRDefault="00000000">
      <w:pPr>
        <w:pStyle w:val="HeadC"/>
      </w:pPr>
      <w:r>
        <w:t>Commonly Used Sections</w:t>
      </w:r>
    </w:p>
    <w:p w14:paraId="001E02AA" w14:textId="77777777" w:rsidR="0053745A" w:rsidRDefault="00000000">
      <w:pPr>
        <w:pStyle w:val="Body"/>
      </w:pPr>
      <w:r>
        <w:t xml:space="preserve">We used the </w:t>
      </w:r>
      <w:r>
        <w:rPr>
          <w:rStyle w:val="Literal"/>
        </w:rPr>
        <w:t># Examples</w:t>
      </w:r>
      <w:r>
        <w:t xml:space="preserve"> Markdown heading in Listing 14-1 to create a section in the HTML with the title “Examples.” Here are some other sections that crate authors commonly use in their documentation:</w:t>
      </w:r>
    </w:p>
    <w:p w14:paraId="1A58D148" w14:textId="77777777" w:rsidR="0053745A" w:rsidRDefault="00000000">
      <w:pPr>
        <w:pStyle w:val="RunInPara"/>
      </w:pPr>
      <w:r>
        <w:rPr>
          <w:rStyle w:val="RunInHead"/>
        </w:rPr>
        <w:t>Panics</w:t>
      </w:r>
    </w:p>
    <w:p w14:paraId="5C61805C" w14:textId="77777777" w:rsidR="0053745A" w:rsidRDefault="00000000">
      <w:pPr>
        <w:pStyle w:val="RunInPara"/>
      </w:pPr>
      <w:r>
        <w:t>The scenarios in which the function being documented could panic. Callers of the function who don’t want their programs to panic should make sure they don’t call the function in these situations.</w:t>
      </w:r>
    </w:p>
    <w:p w14:paraId="23864363" w14:textId="77777777" w:rsidR="0053745A" w:rsidRDefault="00000000">
      <w:pPr>
        <w:pStyle w:val="RunInPara"/>
      </w:pPr>
      <w:r>
        <w:rPr>
          <w:rStyle w:val="RunInHead"/>
        </w:rPr>
        <w:t>Errors</w:t>
      </w:r>
    </w:p>
    <w:p w14:paraId="70D40394" w14:textId="77777777" w:rsidR="0053745A" w:rsidRDefault="00000000">
      <w:pPr>
        <w:pStyle w:val="RunInPara"/>
      </w:pPr>
      <w:r>
        <w:t xml:space="preserve">If the function returns a </w:t>
      </w:r>
      <w:r>
        <w:rPr>
          <w:rStyle w:val="Literal"/>
        </w:rPr>
        <w:t>Result</w:t>
      </w:r>
      <w:r>
        <w:t>, describing the kinds of errors that might occur and what conditions might cause those errors to be returned can be helpful to callers so they can write code to handle the different kinds of errors in different ways.</w:t>
      </w:r>
    </w:p>
    <w:p w14:paraId="109A4412" w14:textId="77777777" w:rsidR="0053745A" w:rsidRDefault="00000000">
      <w:pPr>
        <w:pStyle w:val="RunInPara"/>
        <w:rPr>
          <w:rStyle w:val="RunInHead"/>
        </w:rPr>
      </w:pPr>
      <w:r>
        <w:rPr>
          <w:rStyle w:val="RunInHead"/>
        </w:rPr>
        <w:t>Safety</w:t>
      </w:r>
    </w:p>
    <w:p w14:paraId="09323165" w14:textId="77777777" w:rsidR="0053745A" w:rsidRDefault="00000000">
      <w:pPr>
        <w:pStyle w:val="RunInPara"/>
      </w:pPr>
      <w:r>
        <w:t xml:space="preserve">If the function is </w:t>
      </w:r>
      <w:r>
        <w:rPr>
          <w:rStyle w:val="Literal"/>
        </w:rPr>
        <w:t>unsafe</w:t>
      </w:r>
      <w:r>
        <w:t xml:space="preserve"> to call (we discuss unsafety in </w:t>
      </w:r>
      <w:r>
        <w:rPr>
          <w:rStyle w:val="Xref"/>
        </w:rPr>
        <w:t>Chapter </w:t>
      </w:r>
      <w:del w:id="8" w:author="Chris Krycho" w:date="2025-02-28T09:58:00Z">
        <w:r>
          <w:rPr>
            <w:rStyle w:val="Xref"/>
          </w:rPr>
          <w:delText>19</w:delText>
        </w:r>
      </w:del>
      <w:ins w:id="9" w:author="Chris Krycho" w:date="2025-02-28T09:58:00Z">
        <w:r>
          <w:rPr>
            <w:rStyle w:val="Xref"/>
          </w:rPr>
          <w:t>20</w:t>
        </w:r>
      </w:ins>
      <w:r>
        <w:t>), there should be a section explaining why the function is unsafe and covering the invariants that the function expects callers to uphold.</w:t>
      </w:r>
    </w:p>
    <w:p w14:paraId="659DB4C6" w14:textId="77777777" w:rsidR="0053745A" w:rsidRDefault="00000000">
      <w:pPr>
        <w:pStyle w:val="Body"/>
      </w:pPr>
      <w:r>
        <w:t>Most documentation comments don’t need all of these sections, but this is a good checklist to remind you of the aspects of your code users will be interested in knowing about.</w:t>
      </w:r>
    </w:p>
    <w:p w14:paraId="6E2CFBE6" w14:textId="77777777" w:rsidR="0053745A" w:rsidRDefault="00000000">
      <w:pPr>
        <w:pStyle w:val="HeadC"/>
      </w:pPr>
      <w:r>
        <w:lastRenderedPageBreak/>
        <w:fldChar w:fldCharType="begin"/>
      </w:r>
      <w:r>
        <w:instrText xml:space="preserve"> XE "tests:documentation: " </w:instrText>
      </w:r>
      <w:r>
        <w:fldChar w:fldCharType="end"/>
      </w:r>
      <w:r>
        <w:fldChar w:fldCharType="begin"/>
      </w:r>
      <w:r>
        <w:instrText xml:space="preserve"> XE "documentation:tests: " </w:instrText>
      </w:r>
      <w:r>
        <w:fldChar w:fldCharType="end"/>
      </w:r>
      <w:r>
        <w:fldChar w:fldCharType="begin"/>
      </w:r>
      <w:r>
        <w:instrText xml:space="preserve"> XE "doc tests: " </w:instrText>
      </w:r>
      <w:r>
        <w:fldChar w:fldCharType="end"/>
      </w:r>
      <w:r>
        <w:fldChar w:fldCharType="begin"/>
      </w:r>
      <w:r>
        <w:instrText xml:space="preserve"> XE "Cargo:commands: " </w:instrText>
      </w:r>
      <w:r>
        <w:fldChar w:fldCharType="end"/>
      </w:r>
      <w:r>
        <w:t>Documentation Comments as Tests</w:t>
      </w:r>
    </w:p>
    <w:p w14:paraId="4EC89CF1" w14:textId="77777777" w:rsidR="0053745A" w:rsidRDefault="00000000">
      <w:pPr>
        <w:pStyle w:val="Body"/>
      </w:pPr>
      <w:r>
        <w:t xml:space="preserve">Adding example code blocks in your documentation comments can help demonstrate how to use your library, and doing so has an additional bonus: running </w:t>
      </w:r>
      <w:r>
        <w:rPr>
          <w:rStyle w:val="Literal"/>
        </w:rPr>
        <w:t>cargo test</w:t>
      </w:r>
      <w:r>
        <w:t xml:space="preserve"> will run the code examples in your documentation as tests! Nothing is better than documentation with examples. But nothing is worse than examples that don’t work because the code has changed since the documentation was written. If we run </w:t>
      </w:r>
      <w:r>
        <w:rPr>
          <w:rStyle w:val="Literal"/>
        </w:rPr>
        <w:t>cargo test</w:t>
      </w:r>
      <w:r>
        <w:t xml:space="preserve"> with the documentation for the </w:t>
      </w:r>
      <w:r>
        <w:rPr>
          <w:rStyle w:val="Literal"/>
        </w:rPr>
        <w:t>add_one</w:t>
      </w:r>
      <w:r>
        <w:t xml:space="preserve"> function from Listing 14-1, we will see a section in the test results that looks like this:</w:t>
      </w:r>
    </w:p>
    <w:p w14:paraId="0139A318" w14:textId="77777777" w:rsidR="0053745A" w:rsidRDefault="00000000">
      <w:pPr>
        <w:pStyle w:val="Code"/>
      </w:pPr>
      <w:r>
        <w:t xml:space="preserve">   Doc-tests my_crate</w:t>
      </w:r>
    </w:p>
    <w:p w14:paraId="1B328585" w14:textId="77777777" w:rsidR="0053745A" w:rsidRDefault="0053745A">
      <w:pPr>
        <w:pStyle w:val="Code"/>
      </w:pPr>
    </w:p>
    <w:p w14:paraId="7C3902D3" w14:textId="77777777" w:rsidR="0053745A" w:rsidRDefault="00000000">
      <w:pPr>
        <w:pStyle w:val="Code"/>
      </w:pPr>
      <w:r>
        <w:t>running 1 test</w:t>
      </w:r>
    </w:p>
    <w:p w14:paraId="322E573F" w14:textId="77777777" w:rsidR="0053745A" w:rsidRDefault="00000000">
      <w:pPr>
        <w:pStyle w:val="Code"/>
      </w:pPr>
      <w:r>
        <w:t>test src/lib.rs - add_one (line 5) ... ok</w:t>
      </w:r>
    </w:p>
    <w:p w14:paraId="36D5CE0D" w14:textId="77777777" w:rsidR="0053745A" w:rsidRDefault="0053745A">
      <w:pPr>
        <w:pStyle w:val="Code"/>
      </w:pPr>
    </w:p>
    <w:p w14:paraId="434E8B1C" w14:textId="77777777" w:rsidR="0053745A" w:rsidRDefault="00000000">
      <w:pPr>
        <w:pStyle w:val="Code"/>
      </w:pPr>
      <w:r>
        <w:t>test result: ok. 1 passed; 0 failed; 0 ignored; 0 measured; 0</w:t>
      </w:r>
    </w:p>
    <w:p w14:paraId="373B8877" w14:textId="77777777" w:rsidR="0053745A" w:rsidRDefault="00000000">
      <w:pPr>
        <w:pStyle w:val="Code"/>
      </w:pPr>
      <w:r>
        <w:t>filtered out; finished in 0.27s</w:t>
      </w:r>
    </w:p>
    <w:p w14:paraId="01EF082A" w14:textId="77777777" w:rsidR="0053745A" w:rsidRDefault="00000000">
      <w:pPr>
        <w:pStyle w:val="Body"/>
      </w:pPr>
      <w:r>
        <w:t xml:space="preserve">Now, if we change either the function or the example so the </w:t>
      </w:r>
      <w:r>
        <w:rPr>
          <w:rStyle w:val="Literal"/>
        </w:rPr>
        <w:t>assert_eq!</w:t>
      </w:r>
      <w:r>
        <w:t xml:space="preserve"> in the example panics, and run </w:t>
      </w:r>
      <w:r>
        <w:rPr>
          <w:rStyle w:val="Literal"/>
        </w:rPr>
        <w:t>cargo test</w:t>
      </w:r>
      <w:r>
        <w:t xml:space="preserve"> again, we’ll see that the doc tests catch that the example and the code are out of sync with each other!</w:t>
      </w:r>
    </w:p>
    <w:p w14:paraId="4A18D8F2" w14:textId="77777777" w:rsidR="0053745A" w:rsidRDefault="00000000">
      <w:pPr>
        <w:pStyle w:val="HeadC"/>
      </w:pPr>
      <w:r>
        <w:t>Commenting Contained Items</w:t>
      </w:r>
    </w:p>
    <w:p w14:paraId="3647A3C5" w14:textId="77777777" w:rsidR="0053745A" w:rsidRDefault="00000000">
      <w:pPr>
        <w:pStyle w:val="Body"/>
      </w:pPr>
      <w:r>
        <w:t>The</w:t>
      </w:r>
      <w:ins w:id="10" w:author="Chris Krycho" w:date="2025-02-28T10:06:00Z">
        <w:r>
          <w:t xml:space="preserve"> style of</w:t>
        </w:r>
      </w:ins>
      <w:r>
        <w:t xml:space="preserve"> doc comment </w:t>
      </w:r>
      <w:r>
        <w:rPr>
          <w:rStyle w:val="Literal"/>
        </w:rPr>
        <w:t>//!</w:t>
      </w:r>
      <w:r>
        <w:t xml:space="preserve"> adds documentation to the item that </w:t>
      </w:r>
      <w:r>
        <w:rPr>
          <w:rStyle w:val="Italic"/>
        </w:rPr>
        <w:t>contains</w:t>
      </w:r>
      <w:r>
        <w:t xml:space="preserve"> the comments rather than to the items </w:t>
      </w:r>
      <w:r>
        <w:rPr>
          <w:rStyle w:val="Italic"/>
        </w:rPr>
        <w:t>following</w:t>
      </w:r>
      <w:r>
        <w:t xml:space="preserve"> the comments. We typically use these doc comments inside the crate root file (</w:t>
      </w:r>
      <w:r>
        <w:rPr>
          <w:rStyle w:val="Italic"/>
        </w:rPr>
        <w:t>src/lib.rs</w:t>
      </w:r>
      <w:r>
        <w:t xml:space="preserve"> by convention) or inside a module to document the crate or the module as a whole.</w:t>
      </w:r>
    </w:p>
    <w:p w14:paraId="75627D9A" w14:textId="77777777" w:rsidR="0053745A" w:rsidRDefault="00000000">
      <w:pPr>
        <w:pStyle w:val="Body"/>
      </w:pPr>
      <w:r>
        <w:t xml:space="preserve">For example, to add documentation that describes the purpose of the </w:t>
      </w:r>
      <w:r>
        <w:rPr>
          <w:rStyle w:val="Literal"/>
        </w:rPr>
        <w:t>my_crate</w:t>
      </w:r>
      <w:r>
        <w:t xml:space="preserve"> crate that contains the </w:t>
      </w:r>
      <w:r>
        <w:rPr>
          <w:rStyle w:val="Literal"/>
        </w:rPr>
        <w:t>add_one</w:t>
      </w:r>
      <w:r>
        <w:t xml:space="preserve"> function, we add documentation comments that start with </w:t>
      </w:r>
      <w:r>
        <w:rPr>
          <w:rStyle w:val="Literal"/>
        </w:rPr>
        <w:t>//!</w:t>
      </w:r>
      <w:r>
        <w:t xml:space="preserve"> to the beginning of the </w:t>
      </w:r>
      <w:r>
        <w:rPr>
          <w:rStyle w:val="Italic"/>
        </w:rPr>
        <w:t>src/lib.rs</w:t>
      </w:r>
      <w:r>
        <w:t xml:space="preserve"> file, as shown in Listing 14-2.</w:t>
      </w:r>
    </w:p>
    <w:p w14:paraId="5E797042" w14:textId="77777777" w:rsidR="0053745A" w:rsidRDefault="00000000">
      <w:pPr>
        <w:pStyle w:val="CodeLabel"/>
      </w:pPr>
      <w:r>
        <w:t>src/lib.rs</w:t>
      </w:r>
    </w:p>
    <w:p w14:paraId="73D482CB" w14:textId="77777777" w:rsidR="0053745A" w:rsidRDefault="00000000">
      <w:pPr>
        <w:pStyle w:val="Code"/>
      </w:pPr>
      <w:r>
        <w:t>//! # My Crate</w:t>
      </w:r>
    </w:p>
    <w:p w14:paraId="3AAA9863" w14:textId="77777777" w:rsidR="0053745A" w:rsidRDefault="00000000">
      <w:pPr>
        <w:pStyle w:val="Code"/>
      </w:pPr>
      <w:r>
        <w:t>//!</w:t>
      </w:r>
    </w:p>
    <w:p w14:paraId="3DA4E45C" w14:textId="77777777" w:rsidR="0053745A" w:rsidRDefault="00000000">
      <w:pPr>
        <w:pStyle w:val="Code"/>
      </w:pPr>
      <w:r>
        <w:t>//! `my_crate` is a collection of utilities to make performing</w:t>
      </w:r>
    </w:p>
    <w:p w14:paraId="79D96174" w14:textId="77777777" w:rsidR="0053745A" w:rsidRDefault="00000000">
      <w:pPr>
        <w:pStyle w:val="Code"/>
      </w:pPr>
      <w:r>
        <w:t>//! certain calculations more convenient.</w:t>
      </w:r>
    </w:p>
    <w:p w14:paraId="237C9CA6" w14:textId="77777777" w:rsidR="0053745A" w:rsidRDefault="0053745A">
      <w:pPr>
        <w:pStyle w:val="Code"/>
      </w:pPr>
    </w:p>
    <w:p w14:paraId="7E92495E" w14:textId="77777777" w:rsidR="0053745A" w:rsidRDefault="00000000">
      <w:pPr>
        <w:pStyle w:val="Code"/>
      </w:pPr>
      <w:r>
        <w:t>/// Adds one to the number given.</w:t>
      </w:r>
    </w:p>
    <w:p w14:paraId="4D159CC6" w14:textId="77777777" w:rsidR="0053745A" w:rsidRDefault="00000000">
      <w:pPr>
        <w:pStyle w:val="Code"/>
      </w:pPr>
      <w:r>
        <w:rPr>
          <w:rStyle w:val="LiteralItalic"/>
        </w:rPr>
        <w:t>--snip--</w:t>
      </w:r>
    </w:p>
    <w:p w14:paraId="512C3AE9" w14:textId="77777777" w:rsidR="0053745A" w:rsidRDefault="00000000">
      <w:pPr>
        <w:pStyle w:val="CodeListingCaption"/>
      </w:pPr>
      <w:commentRangeStart w:id="11"/>
      <w:r>
        <w:t>Documentation</w:t>
      </w:r>
      <w:commentRangeEnd w:id="11"/>
      <w:r w:rsidR="00521F02">
        <w:rPr>
          <w:rStyle w:val="CommentReference"/>
          <w:rFonts w:ascii="Times New Roman" w:hAnsi="Times New Roman" w:cs="Times New Roman"/>
          <w:color w:val="auto"/>
          <w:lang w:val="en-CA"/>
        </w:rPr>
        <w:commentReference w:id="11"/>
      </w:r>
      <w:r>
        <w:t xml:space="preserve"> for the </w:t>
      </w:r>
      <w:r>
        <w:rPr>
          <w:rStyle w:val="Literal"/>
        </w:rPr>
        <w:t>my_crate</w:t>
      </w:r>
      <w:r>
        <w:t xml:space="preserve"> crate as a whole</w:t>
      </w:r>
    </w:p>
    <w:p w14:paraId="28DCD476" w14:textId="77777777" w:rsidR="0053745A" w:rsidRDefault="00000000">
      <w:pPr>
        <w:pStyle w:val="Body"/>
      </w:pPr>
      <w:r>
        <w:lastRenderedPageBreak/>
        <w:t xml:space="preserve">Notice there isn’t any code after the last line that begins with </w:t>
      </w:r>
      <w:r>
        <w:rPr>
          <w:rStyle w:val="Literal"/>
        </w:rPr>
        <w:t>//!</w:t>
      </w:r>
      <w:r>
        <w:t xml:space="preserve">. Because we started the comments with </w:t>
      </w:r>
      <w:r>
        <w:rPr>
          <w:rStyle w:val="Literal"/>
        </w:rPr>
        <w:t>//!</w:t>
      </w:r>
      <w:r>
        <w:t xml:space="preserve"> instead of </w:t>
      </w:r>
      <w:r>
        <w:rPr>
          <w:rStyle w:val="Literal"/>
        </w:rPr>
        <w:t>///</w:t>
      </w:r>
      <w:r>
        <w:t xml:space="preserve">, we’re documenting the item that contains this comment rather than an item that follows this comment. In this case, that item is the </w:t>
      </w:r>
      <w:r>
        <w:rPr>
          <w:rStyle w:val="Italic"/>
        </w:rPr>
        <w:t>src/lib.rs</w:t>
      </w:r>
      <w:r>
        <w:t xml:space="preserve"> file, which is the crate root. These comments describe the entire crate.</w:t>
      </w:r>
    </w:p>
    <w:p w14:paraId="3ACF8836" w14:textId="77777777" w:rsidR="0053745A" w:rsidRDefault="00000000">
      <w:pPr>
        <w:pStyle w:val="Body"/>
      </w:pPr>
      <w:r>
        <w:t xml:space="preserve">When we run </w:t>
      </w:r>
      <w:r>
        <w:rPr>
          <w:rStyle w:val="Literal"/>
        </w:rPr>
        <w:t>cargo doc --open</w:t>
      </w:r>
      <w:r>
        <w:t xml:space="preserve">, these comments will display on the front page of the documentation for </w:t>
      </w:r>
      <w:r>
        <w:rPr>
          <w:rStyle w:val="Literal"/>
        </w:rPr>
        <w:t>my_crate</w:t>
      </w:r>
      <w:r>
        <w:t xml:space="preserve"> above the list of public items in the crate, as shown in Figure 14-2.</w:t>
      </w:r>
    </w:p>
    <w:p w14:paraId="46A9552F" w14:textId="77777777" w:rsidR="0053745A" w:rsidRDefault="00000000">
      <w:pPr>
        <w:pStyle w:val="Body"/>
      </w:pPr>
      <w:r>
        <w:t>Documentation comments within items are useful for describing crates and modules especially. Use them to explain the overall purpose of the container to help your users understand the crate’s organization.</w:t>
      </w:r>
    </w:p>
    <w:p w14:paraId="6935D68C" w14:textId="77777777" w:rsidR="0053745A" w:rsidRDefault="00000000">
      <w:pPr>
        <w:pStyle w:val="GraphicSlug"/>
      </w:pPr>
      <w:r>
        <w:t>f14002.tif</w:t>
      </w:r>
    </w:p>
    <w:p w14:paraId="517496F8" w14:textId="1FE09942" w:rsidR="0053745A" w:rsidRDefault="00000000">
      <w:pPr>
        <w:pStyle w:val="Body"/>
        <w:rPr>
          <w:rStyle w:val="AltText"/>
        </w:rPr>
      </w:pPr>
      <w:r>
        <w:rPr>
          <w:rStyle w:val="AltText"/>
        </w:rPr>
        <w:t>&lt;</w:t>
      </w:r>
      <w:ins w:id="12" w:author="Carol Nichols" w:date="2025-06-28T11:38:00Z" w16du:dateUtc="2025-06-28T15:38:00Z">
        <w:r w:rsidR="007E62FE" w:rsidRPr="007E62FE">
          <w:rPr>
            <w:rStyle w:val="AltText"/>
          </w:rPr>
          <w:t>Rendered HTML documentation with a comment for the crate as a whole</w:t>
        </w:r>
      </w:ins>
      <w:del w:id="13" w:author="Carol Nichols" w:date="2025-06-28T11:36:00Z" w16du:dateUtc="2025-06-28T15:36:00Z">
        <w:r w:rsidDel="00AB10E8">
          <w:rPr>
            <w:rStyle w:val="AltText"/>
          </w:rPr>
          <w:delText>AU: Please add Alt Text here</w:delText>
        </w:r>
      </w:del>
      <w:r>
        <w:rPr>
          <w:rStyle w:val="AltText"/>
        </w:rPr>
        <w:t>&gt;</w:t>
      </w:r>
    </w:p>
    <w:p w14:paraId="00D08755" w14:textId="77777777" w:rsidR="0053745A" w:rsidRDefault="00000000">
      <w:pPr>
        <w:pStyle w:val="Body"/>
      </w:pPr>
      <w:commentRangeStart w:id="14"/>
      <w:r>
        <w:rPr>
          <w:noProof/>
        </w:rPr>
        <w:drawing>
          <wp:inline distT="0" distB="0" distL="0" distR="0" wp14:anchorId="206F42C8" wp14:editId="6761C79F">
            <wp:extent cx="3856355" cy="17602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stretch>
                      <a:fillRect/>
                    </a:stretch>
                  </pic:blipFill>
                  <pic:spPr bwMode="auto">
                    <a:xfrm>
                      <a:off x="0" y="0"/>
                      <a:ext cx="3856355" cy="1760220"/>
                    </a:xfrm>
                    <a:prstGeom prst="rect">
                      <a:avLst/>
                    </a:prstGeom>
                    <a:noFill/>
                  </pic:spPr>
                </pic:pic>
              </a:graphicData>
            </a:graphic>
          </wp:inline>
        </w:drawing>
      </w:r>
      <w:commentRangeEnd w:id="14"/>
      <w:r w:rsidR="00AB10E8">
        <w:rPr>
          <w:rStyle w:val="CommentReference"/>
          <w:rFonts w:ascii="Times New Roman" w:hAnsi="Times New Roman" w:cs="Times New Roman"/>
          <w:color w:val="auto"/>
          <w:lang w:val="en-CA"/>
        </w:rPr>
        <w:commentReference w:id="14"/>
      </w:r>
      <w:r>
        <w:fldChar w:fldCharType="begin"/>
      </w:r>
      <w:r>
        <w:instrText xml:space="preserve"> XE "documentation:writing: " </w:instrText>
      </w:r>
      <w:r>
        <w:fldChar w:fldCharType="end"/>
      </w:r>
    </w:p>
    <w:p w14:paraId="5AE4762F" w14:textId="4300FB54" w:rsidR="0053745A" w:rsidRDefault="00000000">
      <w:pPr>
        <w:pStyle w:val="Body"/>
      </w:pPr>
      <w:commentRangeStart w:id="15"/>
      <w:commentRangeStart w:id="16"/>
      <w:del w:id="17" w:author="Carol Nichols" w:date="2025-06-28T11:36:00Z" w16du:dateUtc="2025-06-28T15:36:00Z">
        <w:r w:rsidDel="0029277B">
          <w:rPr>
            <w:noProof/>
          </w:rPr>
          <w:drawing>
            <wp:inline distT="0" distB="0" distL="0" distR="0" wp14:anchorId="2D341E37" wp14:editId="17B69564">
              <wp:extent cx="4006215" cy="3009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4006215" cy="3009265"/>
                      </a:xfrm>
                      <a:prstGeom prst="rect">
                        <a:avLst/>
                      </a:prstGeom>
                      <a:noFill/>
                    </pic:spPr>
                  </pic:pic>
                </a:graphicData>
              </a:graphic>
            </wp:inline>
          </w:drawing>
        </w:r>
      </w:del>
      <w:commentRangeEnd w:id="15"/>
      <w:r>
        <w:commentReference w:id="15"/>
      </w:r>
      <w:commentRangeEnd w:id="16"/>
      <w:r>
        <w:commentReference w:id="16"/>
      </w:r>
    </w:p>
    <w:p w14:paraId="2B29EA9A" w14:textId="77777777" w:rsidR="0053745A" w:rsidRDefault="00000000">
      <w:pPr>
        <w:pStyle w:val="CaptionLine"/>
      </w:pPr>
      <w:r>
        <w:t xml:space="preserve">Rendered documentation for </w:t>
      </w:r>
      <w:r>
        <w:rPr>
          <w:rStyle w:val="Literal"/>
        </w:rPr>
        <w:t>my_crate</w:t>
      </w:r>
      <w:r>
        <w:t>, including the comment describing the crate as a whole</w:t>
      </w:r>
    </w:p>
    <w:p w14:paraId="0219DDCE" w14:textId="77777777" w:rsidR="0053745A" w:rsidRDefault="00000000">
      <w:pPr>
        <w:pStyle w:val="HeadB"/>
      </w:pPr>
      <w:r>
        <w:fldChar w:fldCharType="begin"/>
      </w:r>
      <w:r>
        <w:instrText xml:space="preserve"> XE "re-export: " </w:instrText>
      </w:r>
      <w:r>
        <w:fldChar w:fldCharType="end"/>
      </w:r>
      <w:r>
        <w:fldChar w:fldCharType="begin"/>
      </w:r>
      <w:r>
        <w:instrText xml:space="preserve"> XE "pub use: " </w:instrText>
      </w:r>
      <w:r>
        <w:fldChar w:fldCharType="end"/>
      </w:r>
      <w:r>
        <w:fldChar w:fldCharType="begin"/>
      </w:r>
      <w:r>
        <w:instrText xml:space="preserve"> XE "public:API: " </w:instrText>
      </w:r>
      <w:r>
        <w:fldChar w:fldCharType="end"/>
      </w:r>
      <w:r>
        <w:fldChar w:fldCharType="begin"/>
      </w:r>
      <w:r>
        <w:instrText xml:space="preserve"> XE "API (Application Programming Interface): " </w:instrText>
      </w:r>
      <w:r>
        <w:fldChar w:fldCharType="end"/>
      </w:r>
      <w:r>
        <w:t>Exporting a Convenient Public API with pub use</w:t>
      </w:r>
    </w:p>
    <w:p w14:paraId="355EE2BB" w14:textId="77777777" w:rsidR="0053745A" w:rsidRDefault="00000000">
      <w:pPr>
        <w:pStyle w:val="Body"/>
      </w:pPr>
      <w:r>
        <w:t>The structure of your public API is a major consideration when publishing a crate. People who use your crate are less familiar with the structure than you are and might have difficulty finding the pieces they want to use if your crate has a large module hierarchy.</w:t>
      </w:r>
    </w:p>
    <w:p w14:paraId="142CF0F0" w14:textId="77777777" w:rsidR="0053745A" w:rsidRDefault="00000000">
      <w:pPr>
        <w:pStyle w:val="Body"/>
      </w:pPr>
      <w:r>
        <w:t xml:space="preserve">In </w:t>
      </w:r>
      <w:r>
        <w:rPr>
          <w:rStyle w:val="Xref"/>
        </w:rPr>
        <w:t>Chapter 7</w:t>
      </w:r>
      <w:r>
        <w:t xml:space="preserve">, we covered how to make items public using the </w:t>
      </w:r>
      <w:r>
        <w:rPr>
          <w:rStyle w:val="Literal"/>
        </w:rPr>
        <w:t>pub</w:t>
      </w:r>
      <w:r>
        <w:t xml:space="preserve"> keyword, and how to bring items into a scope with the </w:t>
      </w:r>
      <w:r>
        <w:rPr>
          <w:rStyle w:val="Literal"/>
        </w:rPr>
        <w:t>use</w:t>
      </w:r>
      <w:r>
        <w:t xml:space="preserve"> keyword. However, the structure that makes sense to you while you’re developing a crate might not be very convenient for your </w:t>
      </w:r>
      <w:r>
        <w:lastRenderedPageBreak/>
        <w:t xml:space="preserve">users. You might want to organize your structs in a hierarchy containing multiple levels, but then people who want to use a type you’ve defined deep in the hierarchy might have trouble finding out that type exists. They might also be annoyed at having to enter </w:t>
      </w:r>
      <w:r>
        <w:rPr>
          <w:rStyle w:val="Literal"/>
        </w:rPr>
        <w:t>use</w:t>
      </w:r>
      <w:r>
        <w:t xml:space="preserve"> </w:t>
      </w:r>
      <w:r>
        <w:rPr>
          <w:rStyle w:val="Literal"/>
        </w:rPr>
        <w:t>my_crate::</w:t>
      </w:r>
      <w:r>
        <w:rPr>
          <w:rStyle w:val="LiteralItalic"/>
        </w:rPr>
        <w:t>some_module</w:t>
      </w:r>
      <w:r>
        <w:rPr>
          <w:rStyle w:val="Literal"/>
        </w:rPr>
        <w:t>::</w:t>
      </w:r>
      <w:r>
        <w:rPr>
          <w:rStyle w:val="LiteralItalic"/>
        </w:rPr>
        <w:t>another_module</w:t>
      </w:r>
      <w:r>
        <w:rPr>
          <w:rStyle w:val="Literal"/>
        </w:rPr>
        <w:t>::</w:t>
      </w:r>
      <w:r>
        <w:rPr>
          <w:rStyle w:val="LiteralItalic"/>
        </w:rPr>
        <w:t>UsefulType</w:t>
      </w:r>
      <w:r>
        <w:rPr>
          <w:rStyle w:val="Literal"/>
        </w:rPr>
        <w:t>;</w:t>
      </w:r>
      <w:r>
        <w:t xml:space="preserve"> rather than </w:t>
      </w:r>
      <w:r>
        <w:rPr>
          <w:rStyle w:val="Literal"/>
        </w:rPr>
        <w:t>use</w:t>
      </w:r>
      <w:r>
        <w:t xml:space="preserve"> </w:t>
      </w:r>
      <w:r>
        <w:rPr>
          <w:rStyle w:val="Literal"/>
        </w:rPr>
        <w:t>my_crate::</w:t>
      </w:r>
      <w:r>
        <w:rPr>
          <w:rStyle w:val="LiteralItalic"/>
        </w:rPr>
        <w:t>UsefulType</w:t>
      </w:r>
      <w:r>
        <w:rPr>
          <w:rStyle w:val="Literal"/>
        </w:rPr>
        <w:t>;</w:t>
      </w:r>
      <w:r>
        <w:t>.</w:t>
      </w:r>
    </w:p>
    <w:p w14:paraId="1B23D8DE" w14:textId="77777777" w:rsidR="0053745A" w:rsidRDefault="00000000">
      <w:pPr>
        <w:pStyle w:val="Body"/>
      </w:pPr>
      <w:r>
        <w:t xml:space="preserve">The good news is that if the structure </w:t>
      </w:r>
      <w:r>
        <w:rPr>
          <w:rStyle w:val="Italic"/>
        </w:rPr>
        <w:t>isn’t</w:t>
      </w:r>
      <w:r>
        <w:t xml:space="preserve"> convenient for others to use from another library, you don’t have to rearrange your internal organization: instead, you can re-export items to make a public structure that’s different from your private structure by using </w:t>
      </w:r>
      <w:r>
        <w:rPr>
          <w:rStyle w:val="Literal"/>
        </w:rPr>
        <w:t>pub use</w:t>
      </w:r>
      <w:r>
        <w:t xml:space="preserve">. </w:t>
      </w:r>
      <w:r>
        <w:rPr>
          <w:rStyle w:val="Italic"/>
        </w:rPr>
        <w:t>Re-exporting</w:t>
      </w:r>
      <w:r>
        <w:t xml:space="preserve"> takes a public item in one location and makes it public in another location, as if it were defined in the other location instead.</w:t>
      </w:r>
    </w:p>
    <w:p w14:paraId="49438089" w14:textId="77777777" w:rsidR="0053745A" w:rsidRDefault="00000000">
      <w:pPr>
        <w:pStyle w:val="Body"/>
      </w:pPr>
      <w:r>
        <w:t xml:space="preserve">For example, say we made a library named </w:t>
      </w:r>
      <w:r>
        <w:rPr>
          <w:rStyle w:val="Literal"/>
        </w:rPr>
        <w:t>art</w:t>
      </w:r>
      <w:r>
        <w:t xml:space="preserve"> for modeling artistic concepts. Within this library are two modules: a </w:t>
      </w:r>
      <w:r>
        <w:rPr>
          <w:rStyle w:val="Literal"/>
        </w:rPr>
        <w:t>kinds</w:t>
      </w:r>
      <w:r>
        <w:t xml:space="preserve"> module containing two enums named </w:t>
      </w:r>
      <w:r>
        <w:rPr>
          <w:rStyle w:val="Literal"/>
        </w:rPr>
        <w:t>PrimaryColor</w:t>
      </w:r>
      <w:r>
        <w:t xml:space="preserve"> and </w:t>
      </w:r>
      <w:r>
        <w:rPr>
          <w:rStyle w:val="Literal"/>
        </w:rPr>
        <w:t>SecondaryColor</w:t>
      </w:r>
      <w:r>
        <w:t xml:space="preserve"> and a </w:t>
      </w:r>
      <w:r>
        <w:rPr>
          <w:rStyle w:val="Literal"/>
        </w:rPr>
        <w:t>utils</w:t>
      </w:r>
      <w:r>
        <w:t xml:space="preserve"> module containing a function named </w:t>
      </w:r>
      <w:r>
        <w:rPr>
          <w:rStyle w:val="Literal"/>
        </w:rPr>
        <w:t>mix</w:t>
      </w:r>
      <w:r>
        <w:t>, as shown in Listing 14-3.</w:t>
      </w:r>
    </w:p>
    <w:p w14:paraId="3DA6D0FA" w14:textId="77777777" w:rsidR="0053745A" w:rsidRDefault="00000000">
      <w:pPr>
        <w:pStyle w:val="CodeLabel"/>
      </w:pPr>
      <w:r>
        <w:t>src/lib.rs</w:t>
      </w:r>
    </w:p>
    <w:p w14:paraId="43ABCC0E" w14:textId="77777777" w:rsidR="0053745A" w:rsidRDefault="00000000">
      <w:pPr>
        <w:pStyle w:val="Code"/>
      </w:pPr>
      <w:r>
        <w:t>//! # Art</w:t>
      </w:r>
    </w:p>
    <w:p w14:paraId="30C008A2" w14:textId="77777777" w:rsidR="0053745A" w:rsidRDefault="00000000">
      <w:pPr>
        <w:pStyle w:val="Code"/>
      </w:pPr>
      <w:r>
        <w:t>//!</w:t>
      </w:r>
    </w:p>
    <w:p w14:paraId="5217F6A2" w14:textId="77777777" w:rsidR="0053745A" w:rsidRDefault="00000000">
      <w:pPr>
        <w:pStyle w:val="Code"/>
      </w:pPr>
      <w:r>
        <w:t>//! A library for modeling artistic concepts.</w:t>
      </w:r>
    </w:p>
    <w:p w14:paraId="7C5D7F23" w14:textId="77777777" w:rsidR="0053745A" w:rsidRDefault="0053745A">
      <w:pPr>
        <w:pStyle w:val="Code"/>
      </w:pPr>
    </w:p>
    <w:p w14:paraId="29E35D33" w14:textId="77777777" w:rsidR="0053745A" w:rsidRDefault="00000000">
      <w:pPr>
        <w:pStyle w:val="Code"/>
      </w:pPr>
      <w:r>
        <w:t>pub mod kinds {</w:t>
      </w:r>
    </w:p>
    <w:p w14:paraId="127B2E32" w14:textId="77777777" w:rsidR="0053745A" w:rsidRDefault="00000000">
      <w:pPr>
        <w:pStyle w:val="Code"/>
      </w:pPr>
      <w:r>
        <w:t xml:space="preserve">    /// The primary colors according to the RYB color model.</w:t>
      </w:r>
    </w:p>
    <w:p w14:paraId="1AA7DE47" w14:textId="77777777" w:rsidR="0053745A" w:rsidRDefault="00000000">
      <w:pPr>
        <w:pStyle w:val="Code"/>
      </w:pPr>
      <w:r>
        <w:t xml:space="preserve">    pub enum PrimaryColor {</w:t>
      </w:r>
    </w:p>
    <w:p w14:paraId="3507006B" w14:textId="77777777" w:rsidR="0053745A" w:rsidRDefault="00000000">
      <w:pPr>
        <w:pStyle w:val="Code"/>
      </w:pPr>
      <w:r>
        <w:t xml:space="preserve">        Red,</w:t>
      </w:r>
    </w:p>
    <w:p w14:paraId="68A7CC4E" w14:textId="77777777" w:rsidR="0053745A" w:rsidRDefault="00000000">
      <w:pPr>
        <w:pStyle w:val="Code"/>
      </w:pPr>
      <w:r>
        <w:t xml:space="preserve">        Yellow,</w:t>
      </w:r>
    </w:p>
    <w:p w14:paraId="0855B876" w14:textId="77777777" w:rsidR="0053745A" w:rsidRDefault="00000000">
      <w:pPr>
        <w:pStyle w:val="Code"/>
      </w:pPr>
      <w:r>
        <w:t xml:space="preserve">        Blue,</w:t>
      </w:r>
    </w:p>
    <w:p w14:paraId="5B923E76" w14:textId="77777777" w:rsidR="0053745A" w:rsidRDefault="00000000">
      <w:pPr>
        <w:pStyle w:val="Code"/>
      </w:pPr>
      <w:r>
        <w:t xml:space="preserve">    }</w:t>
      </w:r>
    </w:p>
    <w:p w14:paraId="14732C88" w14:textId="77777777" w:rsidR="0053745A" w:rsidRDefault="0053745A">
      <w:pPr>
        <w:pStyle w:val="Code"/>
      </w:pPr>
    </w:p>
    <w:p w14:paraId="218013F5" w14:textId="77777777" w:rsidR="0053745A" w:rsidRDefault="00000000">
      <w:pPr>
        <w:pStyle w:val="Code"/>
      </w:pPr>
      <w:r>
        <w:t xml:space="preserve">    /// The secondary colors according to the RYB color model.</w:t>
      </w:r>
    </w:p>
    <w:p w14:paraId="498A5A79" w14:textId="77777777" w:rsidR="0053745A" w:rsidRDefault="00000000">
      <w:pPr>
        <w:pStyle w:val="Code"/>
      </w:pPr>
      <w:r>
        <w:t xml:space="preserve">    pub enum SecondaryColor {</w:t>
      </w:r>
    </w:p>
    <w:p w14:paraId="5BBD9DD6" w14:textId="77777777" w:rsidR="0053745A" w:rsidRDefault="00000000">
      <w:pPr>
        <w:pStyle w:val="Code"/>
      </w:pPr>
      <w:r>
        <w:t xml:space="preserve">        Orange,</w:t>
      </w:r>
    </w:p>
    <w:p w14:paraId="145CF855" w14:textId="77777777" w:rsidR="0053745A" w:rsidRDefault="00000000">
      <w:pPr>
        <w:pStyle w:val="Code"/>
      </w:pPr>
      <w:r>
        <w:t xml:space="preserve">        Green,</w:t>
      </w:r>
    </w:p>
    <w:p w14:paraId="4DAF8355" w14:textId="77777777" w:rsidR="0053745A" w:rsidRDefault="00000000">
      <w:pPr>
        <w:pStyle w:val="Code"/>
      </w:pPr>
      <w:r>
        <w:t xml:space="preserve">        Purple,</w:t>
      </w:r>
    </w:p>
    <w:p w14:paraId="614E4565" w14:textId="77777777" w:rsidR="0053745A" w:rsidRDefault="00000000">
      <w:pPr>
        <w:pStyle w:val="Code"/>
      </w:pPr>
      <w:r>
        <w:t xml:space="preserve">    }</w:t>
      </w:r>
    </w:p>
    <w:p w14:paraId="12C914A7" w14:textId="77777777" w:rsidR="0053745A" w:rsidRDefault="00000000">
      <w:pPr>
        <w:pStyle w:val="Code"/>
      </w:pPr>
      <w:r>
        <w:t>}</w:t>
      </w:r>
    </w:p>
    <w:p w14:paraId="4729FFCB" w14:textId="77777777" w:rsidR="0053745A" w:rsidRDefault="0053745A">
      <w:pPr>
        <w:pStyle w:val="Code"/>
      </w:pPr>
    </w:p>
    <w:p w14:paraId="3146E045" w14:textId="77777777" w:rsidR="0053745A" w:rsidRDefault="00000000">
      <w:pPr>
        <w:pStyle w:val="Code"/>
      </w:pPr>
      <w:r>
        <w:t>pub mod utils {</w:t>
      </w:r>
    </w:p>
    <w:p w14:paraId="07168286" w14:textId="77777777" w:rsidR="0053745A" w:rsidRDefault="00000000">
      <w:pPr>
        <w:pStyle w:val="Code"/>
      </w:pPr>
      <w:r>
        <w:t xml:space="preserve">    use crate::kinds::*;</w:t>
      </w:r>
    </w:p>
    <w:p w14:paraId="0599FECA" w14:textId="77777777" w:rsidR="0053745A" w:rsidRDefault="0053745A">
      <w:pPr>
        <w:pStyle w:val="Code"/>
      </w:pPr>
    </w:p>
    <w:p w14:paraId="7FD03005" w14:textId="77777777" w:rsidR="0053745A" w:rsidRDefault="00000000">
      <w:pPr>
        <w:pStyle w:val="Code"/>
      </w:pPr>
      <w:r>
        <w:t xml:space="preserve">    /// Combines two primary colors in equal amounts to create</w:t>
      </w:r>
    </w:p>
    <w:p w14:paraId="70CF2933" w14:textId="77777777" w:rsidR="0053745A" w:rsidRDefault="00000000">
      <w:pPr>
        <w:pStyle w:val="Code"/>
      </w:pPr>
      <w:r>
        <w:t xml:space="preserve">    /// a secondary color.</w:t>
      </w:r>
    </w:p>
    <w:p w14:paraId="566C6D42" w14:textId="77777777" w:rsidR="0053745A" w:rsidRDefault="00000000">
      <w:pPr>
        <w:pStyle w:val="Code"/>
        <w:rPr>
          <w:del w:id="18" w:author="Chris Krycho" w:date="2025-03-03T07:42:00Z"/>
        </w:rPr>
      </w:pPr>
      <w:r>
        <w:lastRenderedPageBreak/>
        <w:t xml:space="preserve">    pub fn mix(</w:t>
      </w:r>
    </w:p>
    <w:p w14:paraId="18A84DD4" w14:textId="77777777" w:rsidR="0053745A" w:rsidRDefault="00000000">
      <w:pPr>
        <w:pStyle w:val="Code"/>
        <w:rPr>
          <w:del w:id="19" w:author="Chris Krycho" w:date="2025-03-03T07:42:00Z"/>
        </w:rPr>
      </w:pPr>
      <w:del w:id="20" w:author="Chris Krycho" w:date="2025-03-03T07:42:00Z">
        <w:r>
          <w:delText xml:space="preserve">        </w:delText>
        </w:r>
      </w:del>
      <w:r>
        <w:t>c1: PrimaryColor,</w:t>
      </w:r>
    </w:p>
    <w:p w14:paraId="0BBE711F" w14:textId="77777777" w:rsidR="0053745A" w:rsidRDefault="00000000">
      <w:pPr>
        <w:pStyle w:val="Code"/>
        <w:rPr>
          <w:del w:id="21" w:author="Chris Krycho" w:date="2025-03-03T07:42:00Z"/>
        </w:rPr>
      </w:pPr>
      <w:del w:id="22" w:author="Chris Krycho" w:date="2025-03-03T07:42:00Z">
        <w:r>
          <w:delText xml:space="preserve">        </w:delText>
        </w:r>
      </w:del>
      <w:ins w:id="23" w:author="Chris Krycho" w:date="2025-03-03T07:42:00Z">
        <w:r>
          <w:t xml:space="preserve"> </w:t>
        </w:r>
      </w:ins>
      <w:r>
        <w:t>c2: PrimaryColor</w:t>
      </w:r>
      <w:del w:id="24" w:author="Chris Krycho" w:date="2025-03-03T07:42:00Z">
        <w:r>
          <w:delText>,</w:delText>
        </w:r>
      </w:del>
    </w:p>
    <w:p w14:paraId="24066118" w14:textId="77777777" w:rsidR="0053745A" w:rsidRDefault="00000000">
      <w:pPr>
        <w:pStyle w:val="Code"/>
      </w:pPr>
      <w:del w:id="25" w:author="Chris Krycho" w:date="2025-03-03T07:42:00Z">
        <w:r>
          <w:delText xml:space="preserve">    </w:delText>
        </w:r>
      </w:del>
      <w:r>
        <w:t>) -&gt; SecondaryColor {</w:t>
      </w:r>
    </w:p>
    <w:p w14:paraId="23C79D5A" w14:textId="77777777" w:rsidR="0053745A" w:rsidRDefault="00000000">
      <w:pPr>
        <w:pStyle w:val="Code"/>
      </w:pPr>
      <w:r>
        <w:t xml:space="preserve">        </w:t>
      </w:r>
      <w:r>
        <w:rPr>
          <w:rStyle w:val="LiteralItalic"/>
        </w:rPr>
        <w:t>--snip--</w:t>
      </w:r>
    </w:p>
    <w:p w14:paraId="3BEC520C" w14:textId="77777777" w:rsidR="0053745A" w:rsidRDefault="00000000">
      <w:pPr>
        <w:pStyle w:val="Code"/>
      </w:pPr>
      <w:r>
        <w:t xml:space="preserve">    }</w:t>
      </w:r>
    </w:p>
    <w:p w14:paraId="741473B8" w14:textId="77777777" w:rsidR="0053745A" w:rsidRDefault="00000000">
      <w:pPr>
        <w:pStyle w:val="Code"/>
      </w:pPr>
      <w:r>
        <w:t>}</w:t>
      </w:r>
    </w:p>
    <w:p w14:paraId="4FA8401F" w14:textId="77777777" w:rsidR="0053745A" w:rsidRDefault="00000000">
      <w:pPr>
        <w:pStyle w:val="CodeListingCaption"/>
      </w:pPr>
      <w:commentRangeStart w:id="26"/>
      <w:r>
        <w:t>An</w:t>
      </w:r>
      <w:commentRangeEnd w:id="26"/>
      <w:r w:rsidR="00E459AE">
        <w:rPr>
          <w:rStyle w:val="CommentReference"/>
          <w:rFonts w:ascii="Times New Roman" w:hAnsi="Times New Roman" w:cs="Times New Roman"/>
          <w:color w:val="auto"/>
          <w:lang w:val="en-CA"/>
        </w:rPr>
        <w:commentReference w:id="26"/>
      </w:r>
      <w:r>
        <w:t xml:space="preserve"> </w:t>
      </w:r>
      <w:r>
        <w:rPr>
          <w:rStyle w:val="Literal"/>
        </w:rPr>
        <w:t>art</w:t>
      </w:r>
      <w:r>
        <w:t xml:space="preserve"> library with items organized into </w:t>
      </w:r>
      <w:r>
        <w:rPr>
          <w:rStyle w:val="Literal"/>
        </w:rPr>
        <w:t>kinds</w:t>
      </w:r>
      <w:r>
        <w:t xml:space="preserve"> and </w:t>
      </w:r>
      <w:r>
        <w:rPr>
          <w:rStyle w:val="Literal"/>
        </w:rPr>
        <w:t>utils</w:t>
      </w:r>
      <w:r>
        <w:t xml:space="preserve"> modules</w:t>
      </w:r>
    </w:p>
    <w:p w14:paraId="04B0BCDB" w14:textId="77777777" w:rsidR="0053745A" w:rsidRDefault="00000000">
      <w:pPr>
        <w:pStyle w:val="Body"/>
      </w:pPr>
      <w:r>
        <w:t xml:space="preserve">Figure 14-3 shows what the front page of the documentation for this crate generated by </w:t>
      </w:r>
      <w:r>
        <w:rPr>
          <w:rStyle w:val="Literal"/>
        </w:rPr>
        <w:t>cargo doc</w:t>
      </w:r>
      <w:r>
        <w:t xml:space="preserve"> would look like.</w:t>
      </w:r>
    </w:p>
    <w:p w14:paraId="0B49DE00" w14:textId="77777777" w:rsidR="0053745A" w:rsidRDefault="00000000">
      <w:pPr>
        <w:pStyle w:val="GraphicSlug"/>
      </w:pPr>
      <w:r>
        <w:t>f14003.tif</w:t>
      </w:r>
    </w:p>
    <w:p w14:paraId="2BD66192" w14:textId="05A638E6" w:rsidR="0053745A" w:rsidRDefault="00000000">
      <w:pPr>
        <w:pStyle w:val="Body"/>
        <w:rPr>
          <w:rStyle w:val="AltText"/>
        </w:rPr>
      </w:pPr>
      <w:r>
        <w:rPr>
          <w:rStyle w:val="AltText"/>
        </w:rPr>
        <w:t>&lt;</w:t>
      </w:r>
      <w:ins w:id="27" w:author="Carol Nichols" w:date="2025-06-28T11:39:00Z" w16du:dateUtc="2025-06-28T15:39:00Z">
        <w:r w:rsidR="000A4D36" w:rsidRPr="000A4D36">
          <w:rPr>
            <w:rStyle w:val="AltText"/>
          </w:rPr>
          <w:t>Rendered documentation for the art crate that lists the kinds and utils modules</w:t>
        </w:r>
      </w:ins>
      <w:del w:id="28" w:author="Carol Nichols" w:date="2025-06-28T11:36:00Z" w16du:dateUtc="2025-06-28T15:36:00Z">
        <w:r w:rsidDel="005F06BB">
          <w:rPr>
            <w:rStyle w:val="AltText"/>
          </w:rPr>
          <w:delText>AU: Please add Alt Text here</w:delText>
        </w:r>
      </w:del>
      <w:r>
        <w:rPr>
          <w:rStyle w:val="AltText"/>
        </w:rPr>
        <w:t>&gt;</w:t>
      </w:r>
    </w:p>
    <w:p w14:paraId="5A69E106" w14:textId="77777777" w:rsidR="0053745A" w:rsidRDefault="00000000">
      <w:pPr>
        <w:pStyle w:val="Body"/>
        <w:rPr>
          <w:rStyle w:val="AltText"/>
        </w:rPr>
      </w:pPr>
      <w:commentRangeStart w:id="29"/>
      <w:r>
        <w:rPr>
          <w:noProof/>
        </w:rPr>
        <w:drawing>
          <wp:inline distT="0" distB="0" distL="0" distR="0" wp14:anchorId="6D2614E6" wp14:editId="68FCAC65">
            <wp:extent cx="3856990" cy="198056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a:stretch>
                      <a:fillRect/>
                    </a:stretch>
                  </pic:blipFill>
                  <pic:spPr bwMode="auto">
                    <a:xfrm>
                      <a:off x="0" y="0"/>
                      <a:ext cx="3856990" cy="1980565"/>
                    </a:xfrm>
                    <a:prstGeom prst="rect">
                      <a:avLst/>
                    </a:prstGeom>
                    <a:noFill/>
                  </pic:spPr>
                </pic:pic>
              </a:graphicData>
            </a:graphic>
          </wp:inline>
        </w:drawing>
      </w:r>
      <w:commentRangeEnd w:id="29"/>
      <w:r w:rsidR="005F06BB">
        <w:rPr>
          <w:rStyle w:val="CommentReference"/>
          <w:rFonts w:ascii="Times New Roman" w:hAnsi="Times New Roman" w:cs="Times New Roman"/>
          <w:color w:val="auto"/>
          <w:lang w:val="en-CA"/>
        </w:rPr>
        <w:commentReference w:id="29"/>
      </w:r>
    </w:p>
    <w:p w14:paraId="2AEA8BDB" w14:textId="1C9A5CFE" w:rsidR="0053745A" w:rsidRDefault="00000000">
      <w:pPr>
        <w:pStyle w:val="Body"/>
      </w:pPr>
      <w:commentRangeStart w:id="30"/>
      <w:commentRangeStart w:id="31"/>
      <w:del w:id="32" w:author="Carol Nichols" w:date="2025-06-28T11:36:00Z" w16du:dateUtc="2025-06-28T15:36:00Z">
        <w:r w:rsidDel="005F06BB">
          <w:rPr>
            <w:noProof/>
          </w:rPr>
          <w:drawing>
            <wp:inline distT="0" distB="0" distL="0" distR="0" wp14:anchorId="406E8DA9" wp14:editId="68EE416E">
              <wp:extent cx="4236720" cy="1647825"/>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4236720" cy="1647825"/>
                      </a:xfrm>
                      <a:prstGeom prst="rect">
                        <a:avLst/>
                      </a:prstGeom>
                      <a:noFill/>
                    </pic:spPr>
                  </pic:pic>
                </a:graphicData>
              </a:graphic>
            </wp:inline>
          </w:drawing>
        </w:r>
      </w:del>
      <w:commentRangeEnd w:id="30"/>
      <w:r>
        <w:commentReference w:id="30"/>
      </w:r>
      <w:commentRangeEnd w:id="31"/>
      <w:r>
        <w:commentReference w:id="31"/>
      </w:r>
    </w:p>
    <w:p w14:paraId="32929CD9" w14:textId="77777777" w:rsidR="0053745A" w:rsidRDefault="00000000">
      <w:pPr>
        <w:pStyle w:val="CaptionLine"/>
      </w:pPr>
      <w:r>
        <w:t xml:space="preserve">Front page of the documentation for </w:t>
      </w:r>
      <w:r>
        <w:rPr>
          <w:rStyle w:val="Literal"/>
        </w:rPr>
        <w:t>art</w:t>
      </w:r>
      <w:r>
        <w:t xml:space="preserve"> that lists the </w:t>
      </w:r>
      <w:r>
        <w:rPr>
          <w:rStyle w:val="Literal"/>
        </w:rPr>
        <w:t>kinds</w:t>
      </w:r>
      <w:r>
        <w:t xml:space="preserve"> and </w:t>
      </w:r>
      <w:r>
        <w:rPr>
          <w:rStyle w:val="Literal"/>
        </w:rPr>
        <w:t>utils</w:t>
      </w:r>
      <w:r>
        <w:t xml:space="preserve"> modules</w:t>
      </w:r>
    </w:p>
    <w:p w14:paraId="3D980CD8" w14:textId="77777777" w:rsidR="0053745A" w:rsidRDefault="00000000">
      <w:pPr>
        <w:pStyle w:val="Body"/>
      </w:pPr>
      <w:r>
        <w:t xml:space="preserve">Note that the </w:t>
      </w:r>
      <w:r>
        <w:rPr>
          <w:rStyle w:val="Literal"/>
        </w:rPr>
        <w:t>PrimaryColor</w:t>
      </w:r>
      <w:r>
        <w:t xml:space="preserve"> and </w:t>
      </w:r>
      <w:r>
        <w:rPr>
          <w:rStyle w:val="Literal"/>
        </w:rPr>
        <w:t>SecondaryColor</w:t>
      </w:r>
      <w:r>
        <w:t xml:space="preserve"> types aren’t listed on the front page, nor is the </w:t>
      </w:r>
      <w:r>
        <w:rPr>
          <w:rStyle w:val="Literal"/>
        </w:rPr>
        <w:t>mix</w:t>
      </w:r>
      <w:r>
        <w:t xml:space="preserve"> function. We have to click </w:t>
      </w:r>
      <w:r>
        <w:rPr>
          <w:rStyle w:val="Literal"/>
        </w:rPr>
        <w:t>kinds</w:t>
      </w:r>
      <w:r>
        <w:t xml:space="preserve"> and </w:t>
      </w:r>
      <w:r>
        <w:rPr>
          <w:rStyle w:val="Literal"/>
        </w:rPr>
        <w:t>utils</w:t>
      </w:r>
      <w:r>
        <w:t xml:space="preserve"> to see them.</w:t>
      </w:r>
    </w:p>
    <w:p w14:paraId="0D319669" w14:textId="77777777" w:rsidR="0053745A" w:rsidRDefault="00000000">
      <w:pPr>
        <w:pStyle w:val="Body"/>
      </w:pPr>
      <w:r>
        <w:t xml:space="preserve">Another crate that depends on this library would need </w:t>
      </w:r>
      <w:r>
        <w:rPr>
          <w:rStyle w:val="Literal"/>
        </w:rPr>
        <w:t>use</w:t>
      </w:r>
      <w:r>
        <w:t xml:space="preserve"> statements that bring the items from </w:t>
      </w:r>
      <w:r>
        <w:rPr>
          <w:rStyle w:val="Literal"/>
        </w:rPr>
        <w:t>art</w:t>
      </w:r>
      <w:r>
        <w:t xml:space="preserve"> into scope, specifying the module structure that’s currently defined. Listing 14-4 shows an example of a crate that uses the </w:t>
      </w:r>
      <w:r>
        <w:rPr>
          <w:rStyle w:val="Literal"/>
        </w:rPr>
        <w:t>PrimaryColor</w:t>
      </w:r>
      <w:r>
        <w:t xml:space="preserve"> and </w:t>
      </w:r>
      <w:r>
        <w:rPr>
          <w:rStyle w:val="Literal"/>
        </w:rPr>
        <w:t>mix</w:t>
      </w:r>
      <w:r>
        <w:t xml:space="preserve"> items from the </w:t>
      </w:r>
      <w:r>
        <w:rPr>
          <w:rStyle w:val="Literal"/>
        </w:rPr>
        <w:t>art</w:t>
      </w:r>
      <w:r>
        <w:t xml:space="preserve"> crate.</w:t>
      </w:r>
    </w:p>
    <w:p w14:paraId="4263E8C0" w14:textId="77777777" w:rsidR="0053745A" w:rsidRDefault="00000000">
      <w:pPr>
        <w:pStyle w:val="CodeLabel"/>
      </w:pPr>
      <w:r>
        <w:t>src/main.rs</w:t>
      </w:r>
    </w:p>
    <w:p w14:paraId="0DE4E6D8" w14:textId="77777777" w:rsidR="0053745A" w:rsidRDefault="00000000">
      <w:pPr>
        <w:pStyle w:val="Code"/>
      </w:pPr>
      <w:r>
        <w:t>use art::kinds::PrimaryColor;</w:t>
      </w:r>
    </w:p>
    <w:p w14:paraId="21789ED3" w14:textId="77777777" w:rsidR="0053745A" w:rsidRDefault="00000000">
      <w:pPr>
        <w:pStyle w:val="Code"/>
      </w:pPr>
      <w:r>
        <w:t>use art::utils::mix;</w:t>
      </w:r>
    </w:p>
    <w:p w14:paraId="2B71BA87" w14:textId="77777777" w:rsidR="0053745A" w:rsidRDefault="0053745A">
      <w:pPr>
        <w:pStyle w:val="Code"/>
      </w:pPr>
    </w:p>
    <w:p w14:paraId="450D9786" w14:textId="77777777" w:rsidR="0053745A" w:rsidRDefault="00000000">
      <w:pPr>
        <w:pStyle w:val="Code"/>
      </w:pPr>
      <w:r>
        <w:lastRenderedPageBreak/>
        <w:t>fn main() {</w:t>
      </w:r>
    </w:p>
    <w:p w14:paraId="357AB849" w14:textId="77777777" w:rsidR="0053745A" w:rsidRDefault="00000000">
      <w:pPr>
        <w:pStyle w:val="Code"/>
      </w:pPr>
      <w:r>
        <w:t xml:space="preserve">    let red = PrimaryColor::Red;</w:t>
      </w:r>
    </w:p>
    <w:p w14:paraId="3FFCA2BC" w14:textId="77777777" w:rsidR="0053745A" w:rsidRDefault="00000000">
      <w:pPr>
        <w:pStyle w:val="Code"/>
      </w:pPr>
      <w:r>
        <w:t xml:space="preserve">    let yellow = PrimaryColor::Yellow;</w:t>
      </w:r>
    </w:p>
    <w:p w14:paraId="59FBD472" w14:textId="77777777" w:rsidR="0053745A" w:rsidRDefault="00000000">
      <w:pPr>
        <w:pStyle w:val="Code"/>
      </w:pPr>
      <w:r>
        <w:t xml:space="preserve">    mix(red, yellow);</w:t>
      </w:r>
    </w:p>
    <w:p w14:paraId="2D120490" w14:textId="77777777" w:rsidR="0053745A" w:rsidRDefault="00000000">
      <w:pPr>
        <w:pStyle w:val="Code"/>
      </w:pPr>
      <w:r>
        <w:t>}</w:t>
      </w:r>
    </w:p>
    <w:p w14:paraId="2745D86A" w14:textId="77777777" w:rsidR="0053745A" w:rsidRDefault="00000000" w:rsidP="004F2D97">
      <w:pPr>
        <w:pStyle w:val="CodeListingCaption"/>
      </w:pPr>
      <w:commentRangeStart w:id="33"/>
      <w:r>
        <w:t>A</w:t>
      </w:r>
      <w:commentRangeEnd w:id="33"/>
      <w:r w:rsidR="004F2D97">
        <w:rPr>
          <w:rStyle w:val="CommentReference"/>
          <w:rFonts w:ascii="Times New Roman" w:hAnsi="Times New Roman" w:cs="Times New Roman"/>
          <w:color w:val="auto"/>
          <w:lang w:val="en-CA"/>
        </w:rPr>
        <w:commentReference w:id="33"/>
      </w:r>
      <w:r>
        <w:t xml:space="preserve"> crate using the </w:t>
      </w:r>
      <w:r>
        <w:rPr>
          <w:rStyle w:val="Literal"/>
        </w:rPr>
        <w:t>art</w:t>
      </w:r>
      <w:r>
        <w:t xml:space="preserve"> crate’s items with its internal structure exported</w:t>
      </w:r>
    </w:p>
    <w:p w14:paraId="3D8C14A7" w14:textId="77777777" w:rsidR="0053745A" w:rsidRDefault="00000000">
      <w:pPr>
        <w:pStyle w:val="Body"/>
      </w:pPr>
      <w:r>
        <w:t xml:space="preserve">The author of the code in Listing 14-4, which uses the </w:t>
      </w:r>
      <w:r>
        <w:rPr>
          <w:rStyle w:val="Literal"/>
        </w:rPr>
        <w:t>art</w:t>
      </w:r>
      <w:r>
        <w:t xml:space="preserve"> crate, had to figure out that </w:t>
      </w:r>
      <w:r>
        <w:rPr>
          <w:rStyle w:val="Literal"/>
        </w:rPr>
        <w:t>PrimaryColor</w:t>
      </w:r>
      <w:r>
        <w:t xml:space="preserve"> is in the </w:t>
      </w:r>
      <w:r>
        <w:rPr>
          <w:rStyle w:val="Literal"/>
        </w:rPr>
        <w:t>kinds</w:t>
      </w:r>
      <w:r>
        <w:t xml:space="preserve"> module and </w:t>
      </w:r>
      <w:r>
        <w:rPr>
          <w:rStyle w:val="Literal"/>
        </w:rPr>
        <w:t>mix</w:t>
      </w:r>
      <w:r>
        <w:t xml:space="preserve"> is in the </w:t>
      </w:r>
      <w:r>
        <w:rPr>
          <w:rStyle w:val="Literal"/>
        </w:rPr>
        <w:t>utils</w:t>
      </w:r>
      <w:r>
        <w:t xml:space="preserve"> module. The module structure of the </w:t>
      </w:r>
      <w:r>
        <w:rPr>
          <w:rStyle w:val="Literal"/>
        </w:rPr>
        <w:t>art</w:t>
      </w:r>
      <w:r>
        <w:t xml:space="preserve"> crate is more relevant to developers working on the </w:t>
      </w:r>
      <w:r>
        <w:rPr>
          <w:rStyle w:val="Literal"/>
        </w:rPr>
        <w:t>art</w:t>
      </w:r>
      <w:r>
        <w:t xml:space="preserve"> crate than to those using it. The internal structure doesn’t contain any useful information for someone trying to understand how to use the </w:t>
      </w:r>
      <w:r>
        <w:rPr>
          <w:rStyle w:val="Literal"/>
        </w:rPr>
        <w:t>art</w:t>
      </w:r>
      <w:r>
        <w:t xml:space="preserve"> crate, but rather causes confusion because developers who use it have to figure out where to look, and must specify the module names in the </w:t>
      </w:r>
      <w:r>
        <w:rPr>
          <w:rStyle w:val="Literal"/>
        </w:rPr>
        <w:t>use</w:t>
      </w:r>
      <w:r>
        <w:t xml:space="preserve"> statements.</w:t>
      </w:r>
    </w:p>
    <w:p w14:paraId="420122B5" w14:textId="77777777" w:rsidR="0053745A" w:rsidRDefault="00000000">
      <w:pPr>
        <w:pStyle w:val="Body"/>
      </w:pPr>
      <w:r>
        <w:t xml:space="preserve">To remove the internal organization from the public API, we can modify the </w:t>
      </w:r>
      <w:r>
        <w:rPr>
          <w:rStyle w:val="Literal"/>
        </w:rPr>
        <w:t>art</w:t>
      </w:r>
      <w:r>
        <w:t xml:space="preserve"> crate code in Listing 14-3 to add </w:t>
      </w:r>
      <w:r>
        <w:rPr>
          <w:rStyle w:val="Literal"/>
        </w:rPr>
        <w:t>pub use</w:t>
      </w:r>
      <w:r>
        <w:t xml:space="preserve"> statements to re-export the items at the top level, as shown in Listing 14-5.</w:t>
      </w:r>
    </w:p>
    <w:p w14:paraId="409D6401" w14:textId="77777777" w:rsidR="0053745A" w:rsidRDefault="00000000">
      <w:pPr>
        <w:pStyle w:val="CodeLabel"/>
      </w:pPr>
      <w:r>
        <w:t>src/lib.rs</w:t>
      </w:r>
    </w:p>
    <w:p w14:paraId="71124391" w14:textId="77777777" w:rsidR="0053745A" w:rsidRDefault="00000000">
      <w:pPr>
        <w:pStyle w:val="Code"/>
      </w:pPr>
      <w:r>
        <w:rPr>
          <w:rStyle w:val="LiteralGray"/>
        </w:rPr>
        <w:t>//! # Art</w:t>
      </w:r>
    </w:p>
    <w:p w14:paraId="64B6FD45" w14:textId="77777777" w:rsidR="0053745A" w:rsidRDefault="00000000">
      <w:pPr>
        <w:pStyle w:val="Code"/>
      </w:pPr>
      <w:r>
        <w:rPr>
          <w:rStyle w:val="LiteralGray"/>
        </w:rPr>
        <w:t>//!</w:t>
      </w:r>
    </w:p>
    <w:p w14:paraId="5B1F39F9" w14:textId="77777777" w:rsidR="0053745A" w:rsidRDefault="00000000">
      <w:pPr>
        <w:pStyle w:val="Code"/>
      </w:pPr>
      <w:r>
        <w:rPr>
          <w:rStyle w:val="LiteralGray"/>
        </w:rPr>
        <w:t>//! A library for modeling artistic concepts.</w:t>
      </w:r>
    </w:p>
    <w:p w14:paraId="57FFF39A" w14:textId="77777777" w:rsidR="0053745A" w:rsidRDefault="0053745A">
      <w:pPr>
        <w:pStyle w:val="Code"/>
      </w:pPr>
    </w:p>
    <w:p w14:paraId="1131353D" w14:textId="77777777" w:rsidR="0053745A" w:rsidRDefault="00000000">
      <w:pPr>
        <w:pStyle w:val="Code"/>
      </w:pPr>
      <w:r>
        <w:t>pub use self::kinds::PrimaryColor;</w:t>
      </w:r>
    </w:p>
    <w:p w14:paraId="27D413EB" w14:textId="77777777" w:rsidR="0053745A" w:rsidRDefault="00000000">
      <w:pPr>
        <w:pStyle w:val="Code"/>
      </w:pPr>
      <w:r>
        <w:t>pub use self::kinds::SecondaryColor;</w:t>
      </w:r>
    </w:p>
    <w:p w14:paraId="0E0CDF0A" w14:textId="77777777" w:rsidR="0053745A" w:rsidRDefault="00000000">
      <w:pPr>
        <w:pStyle w:val="Code"/>
      </w:pPr>
      <w:r>
        <w:t>pub use self::utils::mix;</w:t>
      </w:r>
    </w:p>
    <w:p w14:paraId="1ED52CBF" w14:textId="77777777" w:rsidR="0053745A" w:rsidRDefault="0053745A">
      <w:pPr>
        <w:pStyle w:val="Code"/>
      </w:pPr>
    </w:p>
    <w:p w14:paraId="73225202" w14:textId="77777777" w:rsidR="0053745A" w:rsidRDefault="00000000">
      <w:pPr>
        <w:pStyle w:val="Code"/>
      </w:pPr>
      <w:r>
        <w:rPr>
          <w:rStyle w:val="LiteralGray"/>
        </w:rPr>
        <w:t>pub mod kinds {</w:t>
      </w:r>
    </w:p>
    <w:p w14:paraId="06B10087" w14:textId="77777777" w:rsidR="0053745A" w:rsidRDefault="00000000">
      <w:pPr>
        <w:pStyle w:val="Code"/>
        <w:rPr>
          <w:rStyle w:val="LiteralItalic"/>
        </w:rPr>
      </w:pPr>
      <w:r>
        <w:rPr>
          <w:rStyle w:val="LiteralGray"/>
        </w:rPr>
        <w:t xml:space="preserve">    </w:t>
      </w:r>
      <w:r>
        <w:rPr>
          <w:rStyle w:val="LiteralItalic"/>
        </w:rPr>
        <w:t>--snip--</w:t>
      </w:r>
    </w:p>
    <w:p w14:paraId="4F6E00CD" w14:textId="77777777" w:rsidR="0053745A" w:rsidRDefault="00000000">
      <w:pPr>
        <w:pStyle w:val="Code"/>
      </w:pPr>
      <w:r>
        <w:rPr>
          <w:rStyle w:val="LiteralGray"/>
        </w:rPr>
        <w:t>}</w:t>
      </w:r>
    </w:p>
    <w:p w14:paraId="4A21966F" w14:textId="77777777" w:rsidR="0053745A" w:rsidRDefault="0053745A">
      <w:pPr>
        <w:pStyle w:val="Code"/>
      </w:pPr>
    </w:p>
    <w:p w14:paraId="0594F1A0" w14:textId="77777777" w:rsidR="0053745A" w:rsidRDefault="00000000">
      <w:pPr>
        <w:pStyle w:val="Code"/>
      </w:pPr>
      <w:r>
        <w:rPr>
          <w:rStyle w:val="LiteralGray"/>
        </w:rPr>
        <w:t>pub mod utils {</w:t>
      </w:r>
    </w:p>
    <w:p w14:paraId="3E063DAC" w14:textId="77777777" w:rsidR="0053745A" w:rsidRDefault="00000000">
      <w:pPr>
        <w:pStyle w:val="Code"/>
        <w:rPr>
          <w:rStyle w:val="LiteralItalic"/>
        </w:rPr>
      </w:pPr>
      <w:r>
        <w:rPr>
          <w:rStyle w:val="LiteralGray"/>
        </w:rPr>
        <w:t xml:space="preserve">    </w:t>
      </w:r>
      <w:r>
        <w:rPr>
          <w:rStyle w:val="LiteralItalic"/>
        </w:rPr>
        <w:t>--snip--</w:t>
      </w:r>
    </w:p>
    <w:p w14:paraId="1078D251" w14:textId="77777777" w:rsidR="0053745A" w:rsidRDefault="00000000">
      <w:pPr>
        <w:pStyle w:val="Code"/>
      </w:pPr>
      <w:r>
        <w:rPr>
          <w:rStyle w:val="LiteralGray"/>
        </w:rPr>
        <w:t>}</w:t>
      </w:r>
    </w:p>
    <w:p w14:paraId="0629374F" w14:textId="77777777" w:rsidR="0053745A" w:rsidRDefault="00000000">
      <w:pPr>
        <w:pStyle w:val="CodeListingCaption"/>
      </w:pPr>
      <w:commentRangeStart w:id="34"/>
      <w:r>
        <w:t>Adding</w:t>
      </w:r>
      <w:commentRangeEnd w:id="34"/>
      <w:r w:rsidR="00F32AF7">
        <w:rPr>
          <w:rStyle w:val="CommentReference"/>
          <w:rFonts w:ascii="Times New Roman" w:hAnsi="Times New Roman" w:cs="Times New Roman"/>
          <w:color w:val="auto"/>
          <w:lang w:val="en-CA"/>
        </w:rPr>
        <w:commentReference w:id="34"/>
      </w:r>
      <w:r>
        <w:t xml:space="preserve"> </w:t>
      </w:r>
      <w:r>
        <w:rPr>
          <w:rStyle w:val="Literal"/>
        </w:rPr>
        <w:t>pub use</w:t>
      </w:r>
      <w:r>
        <w:t xml:space="preserve"> statements to re-export items</w:t>
      </w:r>
    </w:p>
    <w:p w14:paraId="763B88EB" w14:textId="77777777" w:rsidR="0053745A" w:rsidRDefault="00000000">
      <w:pPr>
        <w:pStyle w:val="Body"/>
      </w:pPr>
      <w:r>
        <w:t xml:space="preserve">The API documentation that </w:t>
      </w:r>
      <w:r>
        <w:rPr>
          <w:rStyle w:val="Literal"/>
        </w:rPr>
        <w:t>cargo doc</w:t>
      </w:r>
      <w:r>
        <w:t xml:space="preserve"> generates for this crate will now list and link re-exports on the front page, as shown in Figure 14-4, making the </w:t>
      </w:r>
      <w:r>
        <w:rPr>
          <w:rStyle w:val="Literal"/>
        </w:rPr>
        <w:t>PrimaryColor</w:t>
      </w:r>
      <w:r>
        <w:t xml:space="preserve"> and </w:t>
      </w:r>
      <w:r>
        <w:rPr>
          <w:rStyle w:val="Literal"/>
        </w:rPr>
        <w:t>SecondaryColor</w:t>
      </w:r>
      <w:r>
        <w:t xml:space="preserve"> types and the </w:t>
      </w:r>
      <w:r>
        <w:rPr>
          <w:rStyle w:val="Literal"/>
        </w:rPr>
        <w:t>mix</w:t>
      </w:r>
      <w:r>
        <w:t xml:space="preserve"> function easier to find.</w:t>
      </w:r>
    </w:p>
    <w:p w14:paraId="65009A8D" w14:textId="77777777" w:rsidR="0053745A" w:rsidRDefault="00000000">
      <w:pPr>
        <w:pStyle w:val="GraphicSlug"/>
      </w:pPr>
      <w:r>
        <w:t>f14004.tif</w:t>
      </w:r>
    </w:p>
    <w:p w14:paraId="633604BD" w14:textId="48E8FE10" w:rsidR="0053745A" w:rsidRDefault="00000000">
      <w:pPr>
        <w:pStyle w:val="Body"/>
        <w:rPr>
          <w:rStyle w:val="AltText"/>
        </w:rPr>
      </w:pPr>
      <w:r>
        <w:rPr>
          <w:rStyle w:val="AltText"/>
        </w:rPr>
        <w:lastRenderedPageBreak/>
        <w:t>&lt;</w:t>
      </w:r>
      <w:ins w:id="35" w:author="Carol Nichols" w:date="2025-06-28T11:42:00Z" w16du:dateUtc="2025-06-28T15:42:00Z">
        <w:r w:rsidR="003057EC" w:rsidRPr="003057EC">
          <w:rPr>
            <w:rStyle w:val="AltText"/>
          </w:rPr>
          <w:t>Rendered documentation for the `art` crate with the re-exports on the front page</w:t>
        </w:r>
      </w:ins>
      <w:del w:id="36" w:author="Carol Nichols" w:date="2025-06-28T11:42:00Z" w16du:dateUtc="2025-06-28T15:42:00Z">
        <w:r w:rsidDel="003057EC">
          <w:rPr>
            <w:rStyle w:val="AltText"/>
          </w:rPr>
          <w:delText>AU: Please add Alt Text here</w:delText>
        </w:r>
      </w:del>
      <w:r>
        <w:rPr>
          <w:rStyle w:val="AltText"/>
        </w:rPr>
        <w:t>&gt;</w:t>
      </w:r>
    </w:p>
    <w:p w14:paraId="2A60A79E" w14:textId="77777777" w:rsidR="0053745A" w:rsidRDefault="00000000">
      <w:pPr>
        <w:pStyle w:val="Body"/>
      </w:pPr>
      <w:commentRangeStart w:id="37"/>
      <w:r>
        <w:rPr>
          <w:noProof/>
        </w:rPr>
        <w:drawing>
          <wp:inline distT="0" distB="0" distL="0" distR="0" wp14:anchorId="0A963CD3" wp14:editId="40A82F83">
            <wp:extent cx="4001135" cy="2799715"/>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4"/>
                    <a:stretch>
                      <a:fillRect/>
                    </a:stretch>
                  </pic:blipFill>
                  <pic:spPr bwMode="auto">
                    <a:xfrm>
                      <a:off x="0" y="0"/>
                      <a:ext cx="4001135" cy="2799715"/>
                    </a:xfrm>
                    <a:prstGeom prst="rect">
                      <a:avLst/>
                    </a:prstGeom>
                    <a:noFill/>
                  </pic:spPr>
                </pic:pic>
              </a:graphicData>
            </a:graphic>
          </wp:inline>
        </w:drawing>
      </w:r>
      <w:commentRangeEnd w:id="37"/>
      <w:r w:rsidR="00BF72A4">
        <w:rPr>
          <w:rStyle w:val="CommentReference"/>
          <w:rFonts w:ascii="Times New Roman" w:hAnsi="Times New Roman" w:cs="Times New Roman"/>
          <w:color w:val="auto"/>
          <w:lang w:val="en-CA"/>
        </w:rPr>
        <w:commentReference w:id="37"/>
      </w:r>
    </w:p>
    <w:p w14:paraId="590B33E2" w14:textId="77777777" w:rsidR="0053745A" w:rsidRDefault="00000000">
      <w:pPr>
        <w:pStyle w:val="CaptionLine"/>
      </w:pPr>
      <w:r>
        <w:t xml:space="preserve">The front page of the documentation for </w:t>
      </w:r>
      <w:r>
        <w:rPr>
          <w:rStyle w:val="Literal"/>
        </w:rPr>
        <w:t>art</w:t>
      </w:r>
      <w:r>
        <w:t xml:space="preserve"> that lists the re-exports</w:t>
      </w:r>
    </w:p>
    <w:p w14:paraId="1DD25CFD" w14:textId="77777777" w:rsidR="0053745A" w:rsidRDefault="00000000">
      <w:pPr>
        <w:pStyle w:val="Body"/>
      </w:pPr>
      <w:r>
        <w:t xml:space="preserve">The </w:t>
      </w:r>
      <w:r>
        <w:rPr>
          <w:rStyle w:val="Literal"/>
        </w:rPr>
        <w:t>art</w:t>
      </w:r>
      <w:r>
        <w:t xml:space="preserve"> crate users can still see and use the internal structure from Listing 14-3 as demonstrated in Listing 14-4, or they can use the more convenient structure in Listing 14-5, as shown in Listing 14-6.</w:t>
      </w:r>
    </w:p>
    <w:p w14:paraId="2A46215D" w14:textId="77777777" w:rsidR="0053745A" w:rsidRDefault="00000000">
      <w:pPr>
        <w:pStyle w:val="CodeLabel"/>
      </w:pPr>
      <w:r>
        <w:t>src/main.rs</w:t>
      </w:r>
    </w:p>
    <w:p w14:paraId="5F7AC340" w14:textId="77777777" w:rsidR="0053745A" w:rsidRDefault="00000000">
      <w:pPr>
        <w:pStyle w:val="Code"/>
        <w:rPr>
          <w:del w:id="38" w:author="Chris Krycho" w:date="2025-03-03T13:11:00Z"/>
        </w:rPr>
      </w:pPr>
      <w:moveFromRangeStart w:id="39" w:author="Chris Krycho" w:date="2025-03-03T13:11:00Z" w:name="move191899908_Copy_1_Copy_1"/>
      <w:del w:id="40" w:author="Chris Krycho" w:date="2025-03-03T13:11:00Z">
        <w:r>
          <w:delText>use art::mix;</w:delText>
        </w:r>
        <w:moveFromRangeEnd w:id="39"/>
      </w:del>
    </w:p>
    <w:p w14:paraId="03A15F9F" w14:textId="77777777" w:rsidR="0053745A" w:rsidRDefault="00000000">
      <w:pPr>
        <w:pStyle w:val="Code"/>
        <w:rPr>
          <w:ins w:id="41" w:author="Chris Krycho" w:date="2025-03-03T13:11:00Z"/>
        </w:rPr>
      </w:pPr>
      <w:r>
        <w:t>use art::PrimaryColor;</w:t>
      </w:r>
    </w:p>
    <w:p w14:paraId="60DE036B" w14:textId="77777777" w:rsidR="0053745A" w:rsidRDefault="00000000">
      <w:pPr>
        <w:pStyle w:val="Code"/>
        <w:rPr>
          <w:del w:id="42" w:author="Chris Krycho" w:date="2025-03-03T13:11:00Z"/>
        </w:rPr>
      </w:pPr>
      <w:moveToRangeStart w:id="43" w:author="Chris Krycho" w:date="2025-03-03T13:11:00Z" w:name="move191899908"/>
      <w:ins w:id="44" w:author="Chris Krycho" w:date="2025-03-03T13:11:00Z">
        <w:r>
          <w:t>use art::mix;</w:t>
        </w:r>
      </w:ins>
      <w:moveToRangeEnd w:id="43"/>
    </w:p>
    <w:p w14:paraId="4036039A" w14:textId="77777777" w:rsidR="0053745A" w:rsidRDefault="0053745A">
      <w:pPr>
        <w:pStyle w:val="Code"/>
      </w:pPr>
    </w:p>
    <w:p w14:paraId="7334FBB7" w14:textId="77777777" w:rsidR="0053745A" w:rsidRDefault="0053745A">
      <w:pPr>
        <w:pStyle w:val="Code"/>
      </w:pPr>
    </w:p>
    <w:p w14:paraId="52A99457" w14:textId="77777777" w:rsidR="0053745A" w:rsidRDefault="00000000">
      <w:pPr>
        <w:pStyle w:val="Code"/>
      </w:pPr>
      <w:r>
        <w:rPr>
          <w:rStyle w:val="LiteralGray"/>
        </w:rPr>
        <w:t>fn main() {</w:t>
      </w:r>
    </w:p>
    <w:p w14:paraId="4EACA6FF" w14:textId="77777777" w:rsidR="0053745A" w:rsidRDefault="00000000">
      <w:pPr>
        <w:pStyle w:val="Code"/>
        <w:rPr>
          <w:rStyle w:val="LiteralItalic"/>
        </w:rPr>
      </w:pPr>
      <w:r>
        <w:rPr>
          <w:rStyle w:val="LiteralGray"/>
        </w:rPr>
        <w:t xml:space="preserve">    </w:t>
      </w:r>
      <w:r>
        <w:rPr>
          <w:rStyle w:val="LiteralItalic"/>
        </w:rPr>
        <w:t>--snip--</w:t>
      </w:r>
    </w:p>
    <w:p w14:paraId="508F52DC" w14:textId="77777777" w:rsidR="0053745A" w:rsidRDefault="00000000">
      <w:pPr>
        <w:pStyle w:val="Code"/>
      </w:pPr>
      <w:r>
        <w:rPr>
          <w:rStyle w:val="LiteralGray"/>
        </w:rPr>
        <w:t>}</w:t>
      </w:r>
    </w:p>
    <w:p w14:paraId="256AB40A" w14:textId="77777777" w:rsidR="0053745A" w:rsidRDefault="00000000">
      <w:pPr>
        <w:pStyle w:val="CodeListingCaption"/>
      </w:pPr>
      <w:commentRangeStart w:id="45"/>
      <w:r>
        <w:t>A</w:t>
      </w:r>
      <w:commentRangeEnd w:id="45"/>
      <w:r w:rsidR="00BF72A4">
        <w:rPr>
          <w:rStyle w:val="CommentReference"/>
          <w:rFonts w:ascii="Times New Roman" w:hAnsi="Times New Roman" w:cs="Times New Roman"/>
          <w:color w:val="auto"/>
          <w:lang w:val="en-CA"/>
        </w:rPr>
        <w:commentReference w:id="45"/>
      </w:r>
      <w:r>
        <w:t xml:space="preserve"> program using the re-exported items from the </w:t>
      </w:r>
      <w:r>
        <w:rPr>
          <w:rStyle w:val="Literal"/>
        </w:rPr>
        <w:t>art</w:t>
      </w:r>
      <w:r>
        <w:t xml:space="preserve"> crate</w:t>
      </w:r>
    </w:p>
    <w:p w14:paraId="0989AF9D" w14:textId="77777777" w:rsidR="0053745A" w:rsidRDefault="00000000">
      <w:pPr>
        <w:pStyle w:val="Body"/>
      </w:pPr>
      <w:r>
        <w:t xml:space="preserve">In cases where there are many nested modules, re-exporting the types at the top level with </w:t>
      </w:r>
      <w:r>
        <w:rPr>
          <w:rStyle w:val="Literal"/>
        </w:rPr>
        <w:t>pub use</w:t>
      </w:r>
      <w:r>
        <w:t xml:space="preserve"> can make a significant difference in the experience of people who use the crate. Another common use of </w:t>
      </w:r>
      <w:r>
        <w:rPr>
          <w:rStyle w:val="Literal"/>
        </w:rPr>
        <w:t>pub use</w:t>
      </w:r>
      <w:r>
        <w:t xml:space="preserve"> is to re-export definitions of a dependency in the current crate to make that crate’s definitions part of your crate’s public API.</w:t>
      </w:r>
    </w:p>
    <w:p w14:paraId="0222D48F" w14:textId="77777777" w:rsidR="0053745A" w:rsidRDefault="00000000">
      <w:pPr>
        <w:pStyle w:val="Body"/>
      </w:pPr>
      <w:r>
        <w:t xml:space="preserve">Creating a useful public API structure is more of an art than a science, and you can iterate to find the API that works best for your </w:t>
      </w:r>
      <w:r>
        <w:lastRenderedPageBreak/>
        <w:t xml:space="preserve">users. Choosing </w:t>
      </w:r>
      <w:r>
        <w:rPr>
          <w:rStyle w:val="Literal"/>
        </w:rPr>
        <w:t>pub use</w:t>
      </w:r>
      <w:r>
        <w:t xml:space="preserve"> gives you flexibility in how you structure your crate internally and decouples that internal structure from what you present to your users. Look at some of the code of crates you’ve installed to see if their internal structure differs from their public API.</w:t>
      </w:r>
    </w:p>
    <w:p w14:paraId="0D41201C" w14:textId="77777777" w:rsidR="0053745A" w:rsidRDefault="00000000">
      <w:pPr>
        <w:pStyle w:val="HeadB"/>
      </w:pPr>
      <w:r>
        <w:fldChar w:fldCharType="begin"/>
      </w:r>
      <w:r>
        <w:instrText xml:space="preserve"> XE "Cargo:commands: " </w:instrText>
      </w:r>
      <w:r>
        <w:fldChar w:fldCharType="end"/>
      </w:r>
      <w:r>
        <w:fldChar w:fldCharType="begin"/>
      </w:r>
      <w:r>
        <w:instrText xml:space="preserve"> XE "crates.io:setting up an account on: " </w:instrText>
      </w:r>
      <w:r>
        <w:fldChar w:fldCharType="end"/>
      </w:r>
      <w:r>
        <w:t>Setting Up a Crates.io Account</w:t>
      </w:r>
    </w:p>
    <w:p w14:paraId="16798175" w14:textId="77777777" w:rsidR="0053745A" w:rsidRDefault="00000000">
      <w:pPr>
        <w:pStyle w:val="Body"/>
      </w:pPr>
      <w:r>
        <w:t xml:space="preserve">Before you can publish any crates, you need to create an account on </w:t>
      </w:r>
      <w:r>
        <w:rPr>
          <w:rStyle w:val="LinkURL"/>
        </w:rPr>
        <w:t>https://crates.io</w:t>
      </w:r>
      <w:r>
        <w:t xml:space="preserve"> and get an API token. To do so, visit the home page at </w:t>
      </w:r>
      <w:r>
        <w:rPr>
          <w:rStyle w:val="LinkURL"/>
        </w:rPr>
        <w:t>https://crates.io</w:t>
      </w:r>
      <w:r>
        <w:t xml:space="preserve"> and log in via a GitHub account. (The GitHub account is currently a requirement, but the site might support other ways of creating an account in the future.) Once you’re logged in, visit your account settings at </w:t>
      </w:r>
      <w:r>
        <w:rPr>
          <w:rStyle w:val="LinkURL"/>
        </w:rPr>
        <w:t>https://crates.io/me</w:t>
      </w:r>
      <w:r>
        <w:t xml:space="preserve"> and retrieve your API key. Then run the </w:t>
      </w:r>
      <w:r>
        <w:rPr>
          <w:rStyle w:val="Literal"/>
        </w:rPr>
        <w:t>cargo login</w:t>
      </w:r>
      <w:r>
        <w:t xml:space="preserve"> command </w:t>
      </w:r>
      <w:del w:id="46" w:author="Chris Krycho" w:date="2025-03-03T08:04:00Z">
        <w:r>
          <w:delText xml:space="preserve">with </w:delText>
        </w:r>
      </w:del>
      <w:ins w:id="47" w:author="Chris Krycho" w:date="2025-03-03T08:04:00Z">
        <w:r>
          <w:t xml:space="preserve">and paste </w:t>
        </w:r>
      </w:ins>
      <w:r>
        <w:t>your API key</w:t>
      </w:r>
      <w:ins w:id="48" w:author="Chris Krycho" w:date="2025-03-03T08:05:00Z">
        <w:r>
          <w:t xml:space="preserve"> when prompted</w:t>
        </w:r>
      </w:ins>
      <w:r>
        <w:t>, like this:</w:t>
      </w:r>
    </w:p>
    <w:p w14:paraId="4E682136" w14:textId="77777777" w:rsidR="0053745A" w:rsidRDefault="00000000">
      <w:pPr>
        <w:pStyle w:val="Code"/>
        <w:rPr>
          <w:ins w:id="49" w:author="Chris Krycho" w:date="2025-03-03T08:04:00Z"/>
          <w:rStyle w:val="LiteralBold"/>
        </w:rPr>
      </w:pPr>
      <w:r>
        <w:t xml:space="preserve">$ </w:t>
      </w:r>
      <w:r>
        <w:rPr>
          <w:rStyle w:val="LiteralBold"/>
        </w:rPr>
        <w:t>cargo login</w:t>
      </w:r>
    </w:p>
    <w:p w14:paraId="0BCEFCA9" w14:textId="77777777" w:rsidR="0053745A" w:rsidRDefault="00000000">
      <w:pPr>
        <w:pStyle w:val="Code"/>
      </w:pPr>
      <w:del w:id="50" w:author="Chris Krycho" w:date="2025-03-03T08:04:00Z">
        <w:r>
          <w:rPr>
            <w:rStyle w:val="LiteralBold"/>
          </w:rPr>
          <w:delText xml:space="preserve"> </w:delText>
        </w:r>
      </w:del>
      <w:r>
        <w:rPr>
          <w:rStyle w:val="LiteralBold"/>
        </w:rPr>
        <w:t>abcdefghijklmnopqrstuvwxyz012345</w:t>
      </w:r>
    </w:p>
    <w:p w14:paraId="1EBF87B5" w14:textId="7CDA1D37" w:rsidR="0053745A" w:rsidRDefault="00000000">
      <w:pPr>
        <w:pStyle w:val="Body"/>
      </w:pPr>
      <w:r>
        <w:t xml:space="preserve">This command will inform Cargo of your API token and store it locally in </w:t>
      </w:r>
      <w:r>
        <w:rPr>
          <w:rStyle w:val="Italic"/>
        </w:rPr>
        <w:t>~/.cargo/credentials</w:t>
      </w:r>
      <w:ins w:id="51" w:author="Carol Nichols" w:date="2025-06-28T11:56:00Z" w16du:dateUtc="2025-06-28T15:56:00Z">
        <w:r w:rsidR="00C84B8F">
          <w:rPr>
            <w:rStyle w:val="Italic"/>
          </w:rPr>
          <w:t>.toml</w:t>
        </w:r>
      </w:ins>
      <w:r>
        <w:t xml:space="preserve">. Note that this token is a </w:t>
      </w:r>
      <w:r>
        <w:rPr>
          <w:rStyle w:val="Italic"/>
        </w:rPr>
        <w:t>secret</w:t>
      </w:r>
      <w:r>
        <w:t xml:space="preserve">: do not share it with anyone else. If you do share it with anyone for any reason, you should revoke it and generate a new token on </w:t>
      </w:r>
      <w:r>
        <w:rPr>
          <w:rStyle w:val="LinkURL"/>
        </w:rPr>
        <w:t>https://crates.io</w:t>
      </w:r>
      <w:r>
        <w:t>.</w:t>
      </w:r>
    </w:p>
    <w:p w14:paraId="34C5F9F4" w14:textId="77777777" w:rsidR="0053745A" w:rsidRDefault="00000000">
      <w:pPr>
        <w:pStyle w:val="HeadB"/>
      </w:pPr>
      <w:r>
        <w:fldChar w:fldCharType="begin"/>
      </w:r>
      <w:r>
        <w:instrText xml:space="preserve"> XE "crate:metadata: " </w:instrText>
      </w:r>
      <w:r>
        <w:fldChar w:fldCharType="end"/>
      </w:r>
      <w:r>
        <w:fldChar w:fldCharType="begin"/>
      </w:r>
      <w:r>
        <w:instrText xml:space="preserve"> XE "package section in Cargo.toml: " </w:instrText>
      </w:r>
      <w:r>
        <w:fldChar w:fldCharType="end"/>
      </w:r>
      <w:r>
        <w:fldChar w:fldCharType="begin"/>
      </w:r>
      <w:r>
        <w:instrText xml:space="preserve"> XE "Cargo.toml:package section: " </w:instrText>
      </w:r>
      <w:r>
        <w:fldChar w:fldCharType="end"/>
      </w:r>
      <w:r>
        <w:t>Adding Metadata to a New Crate</w:t>
      </w:r>
    </w:p>
    <w:p w14:paraId="2A12DF42" w14:textId="77777777" w:rsidR="0053745A" w:rsidRDefault="00000000">
      <w:pPr>
        <w:pStyle w:val="Body"/>
      </w:pPr>
      <w:r>
        <w:t xml:space="preserve">Let’s say you have a crate you want to publish. Before publishing, you’ll need to add some metadata in the </w:t>
      </w:r>
      <w:r>
        <w:rPr>
          <w:rStyle w:val="Literal"/>
        </w:rPr>
        <w:t>[package]</w:t>
      </w:r>
      <w:r>
        <w:t xml:space="preserve"> section of the crate’s </w:t>
      </w:r>
      <w:r>
        <w:rPr>
          <w:rStyle w:val="Italic"/>
        </w:rPr>
        <w:t>Cargo.toml</w:t>
      </w:r>
      <w:r>
        <w:t xml:space="preserve"> file.</w:t>
      </w:r>
    </w:p>
    <w:p w14:paraId="310BA3BF" w14:textId="77777777" w:rsidR="0053745A" w:rsidRDefault="00000000">
      <w:pPr>
        <w:pStyle w:val="Body"/>
      </w:pPr>
      <w:r>
        <w:t xml:space="preserve">Your crate will need a unique name. While you’re working on a crate locally, you can name a crate whatever you’d like. However, crate names on </w:t>
      </w:r>
      <w:r>
        <w:rPr>
          <w:rStyle w:val="LinkURL"/>
        </w:rPr>
        <w:t>https://crates.io</w:t>
      </w:r>
      <w:r>
        <w:t xml:space="preserve"> are allocated on a first-come, first-served basis. Once a crate name is taken, no one else can publish a crate with that name. Before attempting to publish a crate, search for the name you want to use. If the name has been used, you will need to find another name and edit the </w:t>
      </w:r>
      <w:r>
        <w:rPr>
          <w:rStyle w:val="Literal"/>
        </w:rPr>
        <w:t>name</w:t>
      </w:r>
      <w:r>
        <w:t xml:space="preserve"> field in the </w:t>
      </w:r>
      <w:r>
        <w:rPr>
          <w:rStyle w:val="Italic"/>
        </w:rPr>
        <w:t>Cargo.toml</w:t>
      </w:r>
      <w:r>
        <w:t xml:space="preserve"> file under the </w:t>
      </w:r>
      <w:r>
        <w:rPr>
          <w:rStyle w:val="Literal"/>
        </w:rPr>
        <w:t>[package]</w:t>
      </w:r>
      <w:r>
        <w:t xml:space="preserve"> section to use the new name for publishing, like so:</w:t>
      </w:r>
    </w:p>
    <w:p w14:paraId="269595C7" w14:textId="77777777" w:rsidR="0053745A" w:rsidRDefault="00000000">
      <w:pPr>
        <w:pStyle w:val="CodeLabel"/>
      </w:pPr>
      <w:r>
        <w:t>Cargo.toml</w:t>
      </w:r>
    </w:p>
    <w:p w14:paraId="539FC065" w14:textId="77777777" w:rsidR="0053745A" w:rsidRDefault="00000000">
      <w:pPr>
        <w:pStyle w:val="Code"/>
      </w:pPr>
      <w:r>
        <w:t>[package]</w:t>
      </w:r>
    </w:p>
    <w:p w14:paraId="32A4B903" w14:textId="77777777" w:rsidR="0053745A" w:rsidRDefault="00000000">
      <w:pPr>
        <w:pStyle w:val="Code"/>
      </w:pPr>
      <w:r>
        <w:t>name = "guessing_game"</w:t>
      </w:r>
    </w:p>
    <w:p w14:paraId="745A6527" w14:textId="77777777" w:rsidR="0053745A" w:rsidRDefault="00000000">
      <w:pPr>
        <w:pStyle w:val="Body"/>
      </w:pPr>
      <w:r>
        <w:lastRenderedPageBreak/>
        <w:t xml:space="preserve">Even if you’ve chosen a unique name, when you run </w:t>
      </w:r>
      <w:r>
        <w:rPr>
          <w:rStyle w:val="Literal"/>
        </w:rPr>
        <w:t>cargo publish</w:t>
      </w:r>
      <w:r>
        <w:t xml:space="preserve"> to publish the crate at this point, you’ll get a warning and then an error:</w:t>
      </w:r>
    </w:p>
    <w:p w14:paraId="4AE78ACB" w14:textId="77777777" w:rsidR="0053745A" w:rsidRDefault="00000000">
      <w:pPr>
        <w:pStyle w:val="Code"/>
      </w:pPr>
      <w:r>
        <w:t xml:space="preserve">$ </w:t>
      </w:r>
      <w:r>
        <w:rPr>
          <w:rStyle w:val="LiteralBold"/>
        </w:rPr>
        <w:t>cargo publish</w:t>
      </w:r>
    </w:p>
    <w:p w14:paraId="2FC470BA" w14:textId="77777777" w:rsidR="0053745A" w:rsidRDefault="00000000">
      <w:pPr>
        <w:pStyle w:val="Code"/>
      </w:pPr>
      <w:r>
        <w:t xml:space="preserve">    Updating crates.io index</w:t>
      </w:r>
    </w:p>
    <w:p w14:paraId="3F390DC6" w14:textId="77777777" w:rsidR="00AF73BE" w:rsidRDefault="00000000">
      <w:pPr>
        <w:pStyle w:val="Code"/>
        <w:rPr>
          <w:ins w:id="52" w:author="Carol Nichols" w:date="2025-06-28T11:58:00Z" w16du:dateUtc="2025-06-28T15:58:00Z"/>
        </w:rPr>
      </w:pPr>
      <w:r>
        <w:t xml:space="preserve">warning: manifest has no description, license, license-file, </w:t>
      </w:r>
    </w:p>
    <w:p w14:paraId="1E256763" w14:textId="08AB5AD5" w:rsidR="0053745A" w:rsidDel="00AF73BE" w:rsidRDefault="00000000">
      <w:pPr>
        <w:pStyle w:val="Code"/>
        <w:rPr>
          <w:del w:id="53" w:author="Carol Nichols" w:date="2025-06-28T11:58:00Z" w16du:dateUtc="2025-06-28T15:58:00Z"/>
        </w:rPr>
      </w:pPr>
      <w:r>
        <w:t>documentation,</w:t>
      </w:r>
      <w:ins w:id="54" w:author="Carol Nichols" w:date="2025-06-28T11:58:00Z" w16du:dateUtc="2025-06-28T15:58:00Z">
        <w:r w:rsidR="00AF73BE">
          <w:t xml:space="preserve"> </w:t>
        </w:r>
      </w:ins>
    </w:p>
    <w:p w14:paraId="1BFC1650" w14:textId="549BD351" w:rsidR="0053745A" w:rsidRDefault="00000000" w:rsidP="00AF73BE">
      <w:pPr>
        <w:pStyle w:val="Code"/>
      </w:pPr>
      <w:r>
        <w:t>homepage or repository.</w:t>
      </w:r>
    </w:p>
    <w:p w14:paraId="30F0AA45" w14:textId="5BC5ACBB" w:rsidR="0053745A" w:rsidDel="00D9637F" w:rsidRDefault="00000000">
      <w:pPr>
        <w:pStyle w:val="Code"/>
        <w:rPr>
          <w:del w:id="55" w:author="Carol Nichols" w:date="2025-06-28T11:58:00Z" w16du:dateUtc="2025-06-28T15:58:00Z"/>
        </w:rPr>
      </w:pPr>
      <w:r>
        <w:t xml:space="preserve">See </w:t>
      </w:r>
      <w:ins w:id="56" w:author="Carol Nichols" w:date="2025-06-28T11:58:00Z" w16du:dateUtc="2025-06-28T15:58:00Z">
        <w:r w:rsidR="003B4DF5" w:rsidRPr="003B4DF5">
          <w:rPr>
            <w:rPrChange w:id="57" w:author="Carol Nichols" w:date="2025-06-28T11:58:00Z" w16du:dateUtc="2025-06-28T15:58:00Z">
              <w:rPr>
                <w:rStyle w:val="Hyperlink"/>
              </w:rPr>
            </w:rPrChange>
          </w:rPr>
          <w:t>https://doc.rust-lang.org/cargo/reference/manifest.html#package-metadata</w:t>
        </w:r>
        <w:r w:rsidR="00D9637F">
          <w:t xml:space="preserve"> </w:t>
        </w:r>
      </w:ins>
    </w:p>
    <w:p w14:paraId="1BC0DD2E" w14:textId="77777777" w:rsidR="0053745A" w:rsidRDefault="00000000" w:rsidP="00D9637F">
      <w:pPr>
        <w:pStyle w:val="Code"/>
      </w:pPr>
      <w:r>
        <w:t>for more info.</w:t>
      </w:r>
    </w:p>
    <w:p w14:paraId="50F1E575" w14:textId="77777777" w:rsidR="0053745A" w:rsidRDefault="00000000">
      <w:pPr>
        <w:pStyle w:val="Code"/>
      </w:pPr>
      <w:r>
        <w:rPr>
          <w:rStyle w:val="LiteralItalic"/>
        </w:rPr>
        <w:t>--snip--</w:t>
      </w:r>
    </w:p>
    <w:p w14:paraId="6AFC98BC" w14:textId="77777777" w:rsidR="0053745A" w:rsidRDefault="00000000">
      <w:pPr>
        <w:pStyle w:val="Code"/>
      </w:pPr>
      <w:r>
        <w:t>error: failed to publish to registry at https://crates.io</w:t>
      </w:r>
    </w:p>
    <w:p w14:paraId="777C5F53" w14:textId="77777777" w:rsidR="0053745A" w:rsidRDefault="0053745A">
      <w:pPr>
        <w:pStyle w:val="Code"/>
      </w:pPr>
    </w:p>
    <w:p w14:paraId="7961FD18" w14:textId="77777777" w:rsidR="0053745A" w:rsidRDefault="00000000">
      <w:pPr>
        <w:pStyle w:val="Code"/>
      </w:pPr>
      <w:r>
        <w:t>Caused by:</w:t>
      </w:r>
    </w:p>
    <w:p w14:paraId="3F376AFE" w14:textId="77777777" w:rsidR="0053745A" w:rsidRDefault="00000000">
      <w:pPr>
        <w:pStyle w:val="Code"/>
        <w:rPr>
          <w:ins w:id="58" w:author="Chris Krycho" w:date="2025-03-03T13:12:00Z"/>
        </w:rPr>
      </w:pPr>
      <w:ins w:id="59" w:author="Chris Krycho" w:date="2025-03-03T13:12:00Z">
        <w:r>
          <w:t xml:space="preserve">  the remote server responded with an error (status 400 Bad Request):</w:t>
        </w:r>
      </w:ins>
    </w:p>
    <w:p w14:paraId="4C10740E" w14:textId="77777777" w:rsidR="0053745A" w:rsidRDefault="00000000">
      <w:pPr>
        <w:pStyle w:val="Code"/>
        <w:rPr>
          <w:ins w:id="60" w:author="Chris Krycho" w:date="2025-03-03T13:12:00Z"/>
        </w:rPr>
      </w:pPr>
      <w:ins w:id="61" w:author="Chris Krycho" w:date="2025-03-03T13:12:00Z">
        <w:r>
          <w:t>missing or empty metadata fields: description, license. Please see</w:t>
        </w:r>
      </w:ins>
    </w:p>
    <w:p w14:paraId="2E411880" w14:textId="77777777" w:rsidR="0053745A" w:rsidRDefault="00000000">
      <w:pPr>
        <w:pStyle w:val="Code"/>
        <w:rPr>
          <w:ins w:id="62" w:author="Chris Krycho" w:date="2025-03-03T13:12:00Z"/>
        </w:rPr>
      </w:pPr>
      <w:ins w:id="63" w:author="Chris Krycho" w:date="2025-03-03T13:12:00Z">
        <w:r>
          <w:t>https://doc.rust-lang.org/cargo/reference/manifest.html for more</w:t>
        </w:r>
      </w:ins>
    </w:p>
    <w:p w14:paraId="1255B10F" w14:textId="77777777" w:rsidR="0053745A" w:rsidRDefault="00000000">
      <w:pPr>
        <w:pStyle w:val="Code"/>
        <w:rPr>
          <w:del w:id="64" w:author="Chris Krycho" w:date="2025-03-03T13:12:00Z"/>
        </w:rPr>
      </w:pPr>
      <w:ins w:id="65" w:author="Chris Krycho" w:date="2025-03-03T13:12:00Z">
        <w:r>
          <w:t>information on configuring these fields</w:t>
        </w:r>
      </w:ins>
      <w:del w:id="66" w:author="Chris Krycho" w:date="2025-03-03T13:12:00Z">
        <w:r>
          <w:delText xml:space="preserve">  the remote server responded with an error: missing or empty metadata fields:</w:delText>
        </w:r>
      </w:del>
    </w:p>
    <w:p w14:paraId="7C7635A8" w14:textId="77777777" w:rsidR="0053745A" w:rsidRDefault="00000000">
      <w:pPr>
        <w:pStyle w:val="Code"/>
        <w:rPr>
          <w:del w:id="67" w:author="Chris Krycho" w:date="2025-03-03T13:12:00Z"/>
        </w:rPr>
      </w:pPr>
      <w:del w:id="68" w:author="Chris Krycho" w:date="2025-03-03T13:12:00Z">
        <w:r>
          <w:delText>description, license. Please see https://doc.rust-lang.org/cargo/reference</w:delText>
        </w:r>
      </w:del>
    </w:p>
    <w:p w14:paraId="5DF56A7C" w14:textId="77777777" w:rsidR="0053745A" w:rsidRDefault="00000000">
      <w:pPr>
        <w:pStyle w:val="Code"/>
      </w:pPr>
      <w:del w:id="69" w:author="Chris Krycho" w:date="2025-03-03T13:12:00Z">
        <w:r>
          <w:delText>/manifest.html for how to upload metadata</w:delText>
        </w:r>
      </w:del>
    </w:p>
    <w:p w14:paraId="2B030C03" w14:textId="77777777" w:rsidR="0053745A" w:rsidRDefault="00000000">
      <w:pPr>
        <w:pStyle w:val="Body"/>
      </w:pPr>
      <w:r>
        <w:t xml:space="preserve">This results in an error because you’re missing some crucial information: a description and license are required so people will know what your crate does and under what terms they can use it. </w:t>
      </w:r>
      <w:r>
        <w:fldChar w:fldCharType="begin"/>
      </w:r>
      <w:r>
        <w:rPr>
          <w:spacing w:val="-1"/>
        </w:rPr>
        <w:instrText xml:space="preserve"> XE "description metadata: " </w:instrText>
      </w:r>
      <w:r>
        <w:rPr>
          <w:spacing w:val="-1"/>
        </w:rPr>
        <w:fldChar w:fldCharType="end"/>
      </w:r>
      <w:r>
        <w:t xml:space="preserve">In </w:t>
      </w:r>
      <w:r>
        <w:rPr>
          <w:rStyle w:val="Italic"/>
        </w:rPr>
        <w:t>Cargo.toml</w:t>
      </w:r>
      <w:r>
        <w:t xml:space="preserve">, add a description that’s just a sentence or two, because it will appear with your crate in search results. </w:t>
      </w:r>
      <w:r>
        <w:fldChar w:fldCharType="begin"/>
      </w:r>
      <w:r>
        <w:rPr>
          <w:spacing w:val="-1"/>
        </w:rPr>
        <w:instrText xml:space="preserve"> XE "crate:license of: " </w:instrText>
      </w:r>
      <w:r>
        <w:rPr>
          <w:spacing w:val="-1"/>
        </w:rPr>
        <w:fldChar w:fldCharType="end"/>
      </w:r>
      <w:r>
        <w:fldChar w:fldCharType="begin"/>
      </w:r>
      <w:r>
        <w:rPr>
          <w:spacing w:val="-1"/>
        </w:rPr>
        <w:instrText xml:space="preserve"> XE "license metadata: " </w:instrText>
      </w:r>
      <w:r>
        <w:rPr>
          <w:spacing w:val="-1"/>
        </w:rPr>
        <w:fldChar w:fldCharType="end"/>
      </w:r>
      <w:r>
        <w:fldChar w:fldCharType="begin"/>
      </w:r>
      <w:r>
        <w:rPr>
          <w:spacing w:val="-1"/>
        </w:rPr>
        <w:instrText xml:space="preserve"> XE "Software Package Data Exchange (SPDX): " </w:instrText>
      </w:r>
      <w:r>
        <w:rPr>
          <w:spacing w:val="-1"/>
        </w:rPr>
        <w:fldChar w:fldCharType="end"/>
      </w:r>
      <w:r>
        <w:fldChar w:fldCharType="begin"/>
      </w:r>
      <w:r>
        <w:rPr>
          <w:spacing w:val="-1"/>
        </w:rPr>
        <w:instrText xml:space="preserve"> XE "license identifier value: " </w:instrText>
      </w:r>
      <w:r>
        <w:rPr>
          <w:spacing w:val="-1"/>
        </w:rPr>
        <w:fldChar w:fldCharType="end"/>
      </w:r>
      <w:r>
        <w:t xml:space="preserve">For the </w:t>
      </w:r>
      <w:r>
        <w:rPr>
          <w:rStyle w:val="Literal"/>
        </w:rPr>
        <w:t>license</w:t>
      </w:r>
      <w:r>
        <w:t xml:space="preserve"> field, you need to give a </w:t>
      </w:r>
      <w:r>
        <w:rPr>
          <w:rStyle w:val="Italic"/>
        </w:rPr>
        <w:t>license identifier value</w:t>
      </w:r>
      <w:r>
        <w:t xml:space="preserve">. The Linux </w:t>
      </w:r>
      <w:r>
        <w:fldChar w:fldCharType="begin"/>
      </w:r>
      <w:r>
        <w:rPr>
          <w:spacing w:val="-1"/>
        </w:rPr>
        <w:instrText xml:space="preserve"> XE "Linux Foundation: " </w:instrText>
      </w:r>
      <w:r>
        <w:rPr>
          <w:spacing w:val="-1"/>
        </w:rPr>
        <w:fldChar w:fldCharType="end"/>
      </w:r>
      <w:r>
        <w:t xml:space="preserve">Foundation’s Software Package Data Exchange (SPDX) at </w:t>
      </w:r>
      <w:r>
        <w:rPr>
          <w:rStyle w:val="LinkURL"/>
        </w:rPr>
        <w:t>https://spdx.org/licenses</w:t>
      </w:r>
      <w:r>
        <w:t xml:space="preserve"> lists the identifiers you can use for this value. For example, to specify that you’ve licensed your crate using the MIT License, add the </w:t>
      </w:r>
      <w:r>
        <w:rPr>
          <w:rStyle w:val="Literal"/>
        </w:rPr>
        <w:t>MIT</w:t>
      </w:r>
      <w:r>
        <w:t xml:space="preserve"> identifier:</w:t>
      </w:r>
    </w:p>
    <w:p w14:paraId="2EF09752" w14:textId="77777777" w:rsidR="0053745A" w:rsidRDefault="00000000">
      <w:pPr>
        <w:pStyle w:val="CodeLabel"/>
      </w:pPr>
      <w:r>
        <w:t>Cargo.toml</w:t>
      </w:r>
    </w:p>
    <w:p w14:paraId="5EEA0286" w14:textId="77777777" w:rsidR="0053745A" w:rsidRDefault="00000000">
      <w:pPr>
        <w:pStyle w:val="Code"/>
      </w:pPr>
      <w:r>
        <w:t>[package]</w:t>
      </w:r>
    </w:p>
    <w:p w14:paraId="526FB16F" w14:textId="77777777" w:rsidR="0053745A" w:rsidRDefault="00000000">
      <w:pPr>
        <w:pStyle w:val="Code"/>
      </w:pPr>
      <w:r>
        <w:t>name = "guessing_game"</w:t>
      </w:r>
    </w:p>
    <w:p w14:paraId="21F6D89A" w14:textId="77777777" w:rsidR="0053745A" w:rsidRDefault="00000000">
      <w:pPr>
        <w:pStyle w:val="Code"/>
      </w:pPr>
      <w:r>
        <w:t>license = "MIT"</w:t>
      </w:r>
    </w:p>
    <w:p w14:paraId="15E0474B" w14:textId="77777777" w:rsidR="0053745A" w:rsidRDefault="00000000">
      <w:pPr>
        <w:pStyle w:val="Body"/>
      </w:pPr>
      <w:r>
        <w:t xml:space="preserve">If you want to use a license that doesn’t appear in the SPDX, you need to place the text of that license in a file, include the file in your project, and then use </w:t>
      </w:r>
      <w:r>
        <w:rPr>
          <w:rStyle w:val="Literal"/>
        </w:rPr>
        <w:t>license-file</w:t>
      </w:r>
      <w:r>
        <w:t xml:space="preserve"> to specify the name of that file instead of using the </w:t>
      </w:r>
      <w:r>
        <w:rPr>
          <w:rStyle w:val="Literal"/>
        </w:rPr>
        <w:t>license</w:t>
      </w:r>
      <w:r>
        <w:t xml:space="preserve"> key.</w:t>
      </w:r>
    </w:p>
    <w:p w14:paraId="581BB653" w14:textId="77777777" w:rsidR="0053745A" w:rsidRDefault="00000000">
      <w:pPr>
        <w:pStyle w:val="Body"/>
      </w:pPr>
      <w:r>
        <w:t xml:space="preserve">Guidance on which license is appropriate for your project is beyond the scope of this book. Many people in the Rust community license their projects in the same way as Rust by using a dual license of </w:t>
      </w:r>
      <w:r>
        <w:rPr>
          <w:rStyle w:val="Literal"/>
        </w:rPr>
        <w:t>MIT OR Apache-2.0</w:t>
      </w:r>
      <w:r>
        <w:t xml:space="preserve">. This practice demonstrates that you can also specify multiple license identifiers separated by </w:t>
      </w:r>
      <w:r>
        <w:rPr>
          <w:rStyle w:val="Literal"/>
        </w:rPr>
        <w:t>OR</w:t>
      </w:r>
      <w:r>
        <w:t xml:space="preserve"> to have multiple licenses for your project.</w:t>
      </w:r>
    </w:p>
    <w:p w14:paraId="3A2E8331" w14:textId="77777777" w:rsidR="0053745A" w:rsidRDefault="00000000">
      <w:pPr>
        <w:pStyle w:val="Body"/>
      </w:pPr>
      <w:r>
        <w:lastRenderedPageBreak/>
        <w:t xml:space="preserve">With a unique name, the version, your description, and a license added, the </w:t>
      </w:r>
      <w:r>
        <w:rPr>
          <w:rStyle w:val="Italic"/>
        </w:rPr>
        <w:t>Cargo.toml</w:t>
      </w:r>
      <w:r>
        <w:t xml:space="preserve"> file for a project that is ready to publish might look like this:</w:t>
      </w:r>
    </w:p>
    <w:p w14:paraId="256BBE00" w14:textId="77777777" w:rsidR="0053745A" w:rsidRDefault="00000000">
      <w:pPr>
        <w:pStyle w:val="CodeLabel"/>
      </w:pPr>
      <w:r>
        <w:t>Cargo.toml</w:t>
      </w:r>
    </w:p>
    <w:p w14:paraId="3164DF9E" w14:textId="77777777" w:rsidR="0053745A" w:rsidRDefault="00000000">
      <w:pPr>
        <w:pStyle w:val="Code"/>
      </w:pPr>
      <w:r>
        <w:t>[package]</w:t>
      </w:r>
    </w:p>
    <w:p w14:paraId="05E36D2B" w14:textId="77777777" w:rsidR="0053745A" w:rsidRDefault="00000000">
      <w:pPr>
        <w:pStyle w:val="Code"/>
      </w:pPr>
      <w:r>
        <w:t>name = "guessing_game"</w:t>
      </w:r>
    </w:p>
    <w:p w14:paraId="00DFCA04" w14:textId="77777777" w:rsidR="0053745A" w:rsidRDefault="00000000">
      <w:pPr>
        <w:pStyle w:val="Code"/>
      </w:pPr>
      <w:r>
        <w:t>version = "0.1.0"</w:t>
      </w:r>
    </w:p>
    <w:p w14:paraId="2455A231" w14:textId="77777777" w:rsidR="0053745A" w:rsidRDefault="00000000">
      <w:pPr>
        <w:pStyle w:val="Code"/>
      </w:pPr>
      <w:r>
        <w:t>edition = "</w:t>
      </w:r>
      <w:del w:id="70" w:author="Chris Krycho" w:date="2025-03-03T13:14:00Z">
        <w:r>
          <w:delText>2021</w:delText>
        </w:r>
      </w:del>
      <w:ins w:id="71" w:author="Chris Krycho" w:date="2025-03-03T13:14:00Z">
        <w:r>
          <w:t>2024</w:t>
        </w:r>
      </w:ins>
      <w:r>
        <w:t>"</w:t>
      </w:r>
    </w:p>
    <w:p w14:paraId="043C0820" w14:textId="77777777" w:rsidR="0053745A" w:rsidRDefault="00000000">
      <w:pPr>
        <w:pStyle w:val="Code"/>
      </w:pPr>
      <w:r>
        <w:t>description = "A fun game where you guess what number the</w:t>
      </w:r>
    </w:p>
    <w:p w14:paraId="0E1055D5" w14:textId="77777777" w:rsidR="0053745A" w:rsidRDefault="00000000">
      <w:pPr>
        <w:pStyle w:val="Code"/>
      </w:pPr>
      <w:r>
        <w:t>computer has chosen."</w:t>
      </w:r>
    </w:p>
    <w:p w14:paraId="23B98FEE" w14:textId="77777777" w:rsidR="0053745A" w:rsidRDefault="00000000">
      <w:pPr>
        <w:pStyle w:val="Code"/>
      </w:pPr>
      <w:r>
        <w:t>license = "MIT OR Apache-2.0"</w:t>
      </w:r>
    </w:p>
    <w:p w14:paraId="20D35A7E" w14:textId="77777777" w:rsidR="0053745A" w:rsidRDefault="0053745A">
      <w:pPr>
        <w:pStyle w:val="Code"/>
      </w:pPr>
    </w:p>
    <w:p w14:paraId="6743585E" w14:textId="77777777" w:rsidR="0053745A" w:rsidRDefault="00000000">
      <w:pPr>
        <w:pStyle w:val="Code"/>
      </w:pPr>
      <w:r>
        <w:t>[dependencies]</w:t>
      </w:r>
    </w:p>
    <w:p w14:paraId="1DA20660" w14:textId="77777777" w:rsidR="0053745A" w:rsidRDefault="00000000">
      <w:pPr>
        <w:pStyle w:val="Body"/>
      </w:pPr>
      <w:r>
        <w:t xml:space="preserve">Cargo’s documentation at </w:t>
      </w:r>
      <w:r>
        <w:rPr>
          <w:rStyle w:val="LinkURL"/>
        </w:rPr>
        <w:t>https://doc.rust-lang.org/cargo</w:t>
      </w:r>
      <w:r>
        <w:t xml:space="preserve"> describes other metadata you can specify to ensure that others can discover and use your crate more easily.</w:t>
      </w:r>
    </w:p>
    <w:p w14:paraId="6BDB422D" w14:textId="77777777" w:rsidR="0053745A" w:rsidRDefault="00000000">
      <w:pPr>
        <w:pStyle w:val="HeadB"/>
      </w:pPr>
      <w:r>
        <w:t>Publishing to Crates.io</w:t>
      </w:r>
    </w:p>
    <w:p w14:paraId="5586A61E" w14:textId="77777777" w:rsidR="0053745A" w:rsidRDefault="00000000">
      <w:pPr>
        <w:pStyle w:val="Body"/>
      </w:pPr>
      <w:r>
        <w:t xml:space="preserve">Now that you’ve created an account, saved your API token, chosen a name for your crate, and specified the required metadata, you’re ready to publish! Publishing a crate uploads a specific version to </w:t>
      </w:r>
      <w:r>
        <w:rPr>
          <w:rStyle w:val="LinkURL"/>
        </w:rPr>
        <w:t>https://crates.io</w:t>
      </w:r>
      <w:r>
        <w:t xml:space="preserve"> for others to use.</w:t>
      </w:r>
    </w:p>
    <w:p w14:paraId="299FAAC9" w14:textId="054C5A72" w:rsidR="0053745A" w:rsidRDefault="00000000">
      <w:pPr>
        <w:pStyle w:val="Body"/>
      </w:pPr>
      <w:r>
        <w:t xml:space="preserve">Be careful, because a publish is </w:t>
      </w:r>
      <w:r>
        <w:rPr>
          <w:rStyle w:val="Italic"/>
        </w:rPr>
        <w:t>permanent</w:t>
      </w:r>
      <w:r>
        <w:t>. The version can never be overwritten, and the code cannot be deleted</w:t>
      </w:r>
      <w:ins w:id="72" w:author="Carol Nichols" w:date="2025-06-28T11:58:00Z" w16du:dateUtc="2025-06-28T15:58:00Z">
        <w:r w:rsidR="006E6864">
          <w:t xml:space="preserve"> except in </w:t>
        </w:r>
      </w:ins>
      <w:ins w:id="73" w:author="Carol Nichols" w:date="2025-06-28T11:59:00Z" w16du:dateUtc="2025-06-28T15:59:00Z">
        <w:r w:rsidR="006E6864">
          <w:t>certain circumstances</w:t>
        </w:r>
      </w:ins>
      <w:r>
        <w:t xml:space="preserve">. One major goal of Crates.io is to act as a permanent archive of code so that builds of all projects that depend on crates from </w:t>
      </w:r>
      <w:r>
        <w:rPr>
          <w:rStyle w:val="LinkURL"/>
        </w:rPr>
        <w:t>https://crates.io</w:t>
      </w:r>
      <w:r>
        <w:t xml:space="preserve"> will continue to work. Allowing version deletions would make fulfilling that goal impossible. However, there is no limit to the number of crate versions you can publish.</w:t>
      </w:r>
    </w:p>
    <w:p w14:paraId="6D67AB59" w14:textId="77777777" w:rsidR="0053745A" w:rsidRDefault="00000000">
      <w:pPr>
        <w:pStyle w:val="Body"/>
      </w:pPr>
      <w:r>
        <w:t xml:space="preserve">Run the </w:t>
      </w:r>
      <w:r>
        <w:rPr>
          <w:rStyle w:val="Literal"/>
        </w:rPr>
        <w:t>cargo publish</w:t>
      </w:r>
      <w:r>
        <w:t xml:space="preserve"> command again. It should succeed now:</w:t>
      </w:r>
    </w:p>
    <w:p w14:paraId="3D25565D" w14:textId="77777777" w:rsidR="0053745A" w:rsidRDefault="00000000">
      <w:pPr>
        <w:pStyle w:val="Code"/>
      </w:pPr>
      <w:r>
        <w:t xml:space="preserve">$ </w:t>
      </w:r>
      <w:r>
        <w:rPr>
          <w:rStyle w:val="LiteralBold"/>
        </w:rPr>
        <w:t>cargo publish</w:t>
      </w:r>
    </w:p>
    <w:p w14:paraId="5C6F1050" w14:textId="77777777" w:rsidR="0053745A" w:rsidRDefault="00000000">
      <w:pPr>
        <w:pStyle w:val="Code"/>
      </w:pPr>
      <w:r>
        <w:t xml:space="preserve">    Updating crates.io index</w:t>
      </w:r>
    </w:p>
    <w:p w14:paraId="2BD1C7CC" w14:textId="380F67C0" w:rsidR="0053745A" w:rsidRDefault="00000000">
      <w:pPr>
        <w:pStyle w:val="Code"/>
        <w:rPr>
          <w:ins w:id="74" w:author="Carol Nichols" w:date="2025-06-28T12:03:00Z" w16du:dateUtc="2025-06-28T16:03:00Z"/>
        </w:rPr>
      </w:pPr>
      <w:r>
        <w:t xml:space="preserve">   Packaging guessing_game v0.1.0 (</w:t>
      </w:r>
      <w:ins w:id="75" w:author="Carol Nichols" w:date="2025-06-28T12:03:00Z" w16du:dateUtc="2025-06-28T16:03:00Z">
        <w:r w:rsidR="00020EC7">
          <w:fldChar w:fldCharType="begin"/>
        </w:r>
        <w:r w:rsidR="00020EC7">
          <w:instrText>HYPERLINK "</w:instrText>
        </w:r>
      </w:ins>
      <w:r w:rsidR="00020EC7">
        <w:instrText>file:///projects/guessing_game</w:instrText>
      </w:r>
      <w:ins w:id="76" w:author="Carol Nichols" w:date="2025-06-28T12:03:00Z" w16du:dateUtc="2025-06-28T16:03:00Z">
        <w:r w:rsidR="00020EC7">
          <w:instrText>"</w:instrText>
        </w:r>
        <w:r w:rsidR="00020EC7">
          <w:fldChar w:fldCharType="separate"/>
        </w:r>
      </w:ins>
      <w:r w:rsidR="00020EC7" w:rsidRPr="00215DEF">
        <w:rPr>
          <w:rStyle w:val="Hyperlink"/>
        </w:rPr>
        <w:t>file:///projects/guessing_game</w:t>
      </w:r>
      <w:ins w:id="77" w:author="Carol Nichols" w:date="2025-06-28T12:03:00Z" w16du:dateUtc="2025-06-28T16:03:00Z">
        <w:r w:rsidR="00020EC7">
          <w:fldChar w:fldCharType="end"/>
        </w:r>
      </w:ins>
      <w:r>
        <w:t>)</w:t>
      </w:r>
    </w:p>
    <w:p w14:paraId="4579A6BA" w14:textId="227C6755" w:rsidR="00020EC7" w:rsidRDefault="00020EC7">
      <w:pPr>
        <w:pStyle w:val="Code"/>
      </w:pPr>
      <w:ins w:id="78" w:author="Carol Nichols" w:date="2025-06-28T12:03:00Z" w16du:dateUtc="2025-06-28T16:03:00Z">
        <w:r>
          <w:t xml:space="preserve">   </w:t>
        </w:r>
        <w:r w:rsidR="00A94998">
          <w:t xml:space="preserve"> </w:t>
        </w:r>
        <w:r w:rsidRPr="00020EC7">
          <w:t>Packaged 6 files, 1.2KiB (895.0B compressed)</w:t>
        </w:r>
      </w:ins>
    </w:p>
    <w:p w14:paraId="29EAA4D1" w14:textId="77777777" w:rsidR="0053745A" w:rsidRDefault="00000000">
      <w:pPr>
        <w:pStyle w:val="Code"/>
      </w:pPr>
      <w:r>
        <w:t xml:space="preserve">   Verifying guessing_game v0.1.0 (file:///projects/guessing_game)</w:t>
      </w:r>
    </w:p>
    <w:p w14:paraId="29C1B93F" w14:textId="77777777" w:rsidR="0053745A" w:rsidRDefault="00000000">
      <w:pPr>
        <w:pStyle w:val="Code"/>
      </w:pPr>
      <w:r>
        <w:t xml:space="preserve">   Compiling guessing_game v0.1.0</w:t>
      </w:r>
    </w:p>
    <w:p w14:paraId="07EC7F21" w14:textId="77777777" w:rsidR="0053745A" w:rsidRDefault="00000000">
      <w:pPr>
        <w:pStyle w:val="Code"/>
      </w:pPr>
      <w:r>
        <w:t>(file:///projects/guessing_game/target/package/guessing_game-0.1.0)</w:t>
      </w:r>
    </w:p>
    <w:p w14:paraId="16D5D548" w14:textId="77777777" w:rsidR="0053745A" w:rsidRDefault="00000000">
      <w:pPr>
        <w:pStyle w:val="Code"/>
      </w:pPr>
      <w:r>
        <w:t xml:space="preserve">    Finished </w:t>
      </w:r>
      <w:ins w:id="79" w:author="Chris Krycho" w:date="2025-03-03T08:24:00Z">
        <w:r>
          <w:t>`</w:t>
        </w:r>
      </w:ins>
      <w:r>
        <w:t>dev</w:t>
      </w:r>
      <w:ins w:id="80" w:author="Chris Krycho" w:date="2025-03-03T08:24:00Z">
        <w:r>
          <w:t>` profile</w:t>
        </w:r>
      </w:ins>
      <w:r>
        <w:t xml:space="preserve"> [unoptimized + debuginfo] target(s) in 0.19s</w:t>
      </w:r>
    </w:p>
    <w:p w14:paraId="2463D8CA" w14:textId="5B9E13C9" w:rsidR="0053745A" w:rsidRDefault="00000000">
      <w:pPr>
        <w:pStyle w:val="Code"/>
        <w:rPr>
          <w:ins w:id="81" w:author="Carol Nichols" w:date="2025-06-28T12:04:00Z" w16du:dateUtc="2025-06-28T16:04:00Z"/>
        </w:rPr>
      </w:pPr>
      <w:r>
        <w:t xml:space="preserve">   Uploading guessing_game v0.1.0 (</w:t>
      </w:r>
      <w:ins w:id="82" w:author="Carol Nichols" w:date="2025-06-28T12:04:00Z" w16du:dateUtc="2025-06-28T16:04:00Z">
        <w:r w:rsidR="00587EBA">
          <w:fldChar w:fldCharType="begin"/>
        </w:r>
        <w:r w:rsidR="00587EBA">
          <w:instrText>HYPERLINK "</w:instrText>
        </w:r>
      </w:ins>
      <w:r w:rsidR="00587EBA">
        <w:instrText>file:///projects/guessing_game</w:instrText>
      </w:r>
      <w:ins w:id="83" w:author="Carol Nichols" w:date="2025-06-28T12:04:00Z" w16du:dateUtc="2025-06-28T16:04:00Z">
        <w:r w:rsidR="00587EBA">
          <w:instrText>"</w:instrText>
        </w:r>
        <w:r w:rsidR="00587EBA">
          <w:fldChar w:fldCharType="separate"/>
        </w:r>
      </w:ins>
      <w:r w:rsidR="00587EBA" w:rsidRPr="00215DEF">
        <w:rPr>
          <w:rStyle w:val="Hyperlink"/>
        </w:rPr>
        <w:t>file:///projects/guessing_game</w:t>
      </w:r>
      <w:ins w:id="84" w:author="Carol Nichols" w:date="2025-06-28T12:04:00Z" w16du:dateUtc="2025-06-28T16:04:00Z">
        <w:r w:rsidR="00587EBA">
          <w:fldChar w:fldCharType="end"/>
        </w:r>
      </w:ins>
      <w:r>
        <w:t>)</w:t>
      </w:r>
    </w:p>
    <w:p w14:paraId="2B7E5CFD" w14:textId="0EAC8513" w:rsidR="00587EBA" w:rsidRDefault="00587EBA">
      <w:pPr>
        <w:pStyle w:val="Code"/>
        <w:rPr>
          <w:ins w:id="85" w:author="Carol Nichols" w:date="2025-06-28T12:06:00Z" w16du:dateUtc="2025-06-28T16:06:00Z"/>
        </w:rPr>
      </w:pPr>
      <w:ins w:id="86" w:author="Carol Nichols" w:date="2025-06-28T12:04:00Z" w16du:dateUtc="2025-06-28T16:04:00Z">
        <w:r w:rsidRPr="00587EBA">
          <w:t xml:space="preserve">    Uploaded guessing_game v0.1.0 to registry `crates-io`</w:t>
        </w:r>
      </w:ins>
    </w:p>
    <w:p w14:paraId="00C4D84F" w14:textId="77777777" w:rsidR="00B12DDB" w:rsidRDefault="00B12DDB" w:rsidP="00B12DDB">
      <w:pPr>
        <w:pStyle w:val="Code"/>
        <w:rPr>
          <w:ins w:id="87" w:author="Carol Nichols" w:date="2025-06-28T12:06:00Z" w16du:dateUtc="2025-06-28T16:06:00Z"/>
        </w:rPr>
      </w:pPr>
      <w:ins w:id="88" w:author="Carol Nichols" w:date="2025-06-28T12:06:00Z" w16du:dateUtc="2025-06-28T16:06:00Z">
        <w:r>
          <w:t>note: waiting for `guessing_game v0.1.0` to be available at registry</w:t>
        </w:r>
      </w:ins>
    </w:p>
    <w:p w14:paraId="1AAB0FD1" w14:textId="77777777" w:rsidR="00B12DDB" w:rsidRDefault="00B12DDB" w:rsidP="00B12DDB">
      <w:pPr>
        <w:pStyle w:val="Code"/>
        <w:rPr>
          <w:ins w:id="89" w:author="Carol Nichols" w:date="2025-06-28T12:06:00Z" w16du:dateUtc="2025-06-28T16:06:00Z"/>
        </w:rPr>
      </w:pPr>
      <w:ins w:id="90" w:author="Carol Nichols" w:date="2025-06-28T12:06:00Z" w16du:dateUtc="2025-06-28T16:06:00Z">
        <w:r>
          <w:lastRenderedPageBreak/>
          <w:t>`crates-io`.</w:t>
        </w:r>
      </w:ins>
    </w:p>
    <w:p w14:paraId="2F8A727C" w14:textId="77777777" w:rsidR="00B12DDB" w:rsidRDefault="00B12DDB" w:rsidP="00B12DDB">
      <w:pPr>
        <w:pStyle w:val="Code"/>
        <w:rPr>
          <w:ins w:id="91" w:author="Carol Nichols" w:date="2025-06-28T12:06:00Z" w16du:dateUtc="2025-06-28T16:06:00Z"/>
        </w:rPr>
      </w:pPr>
      <w:ins w:id="92" w:author="Carol Nichols" w:date="2025-06-28T12:06:00Z" w16du:dateUtc="2025-06-28T16:06:00Z">
        <w:r>
          <w:t>You may press ctrl-c to skip waiting; the crate should be available shortly.</w:t>
        </w:r>
      </w:ins>
    </w:p>
    <w:p w14:paraId="4A274E52" w14:textId="6D56CECE" w:rsidR="00B12DDB" w:rsidRDefault="00B12DDB" w:rsidP="00B12DDB">
      <w:pPr>
        <w:pStyle w:val="Code"/>
      </w:pPr>
      <w:ins w:id="93" w:author="Carol Nichols" w:date="2025-06-28T12:06:00Z" w16du:dateUtc="2025-06-28T16:06:00Z">
        <w:r>
          <w:t xml:space="preserve">   Published guessing_game v0.1.0 at registry `crates-io`</w:t>
        </w:r>
      </w:ins>
    </w:p>
    <w:p w14:paraId="2580889D" w14:textId="77777777" w:rsidR="0053745A" w:rsidRDefault="00000000">
      <w:pPr>
        <w:pStyle w:val="Body"/>
      </w:pPr>
      <w:r>
        <w:t>Congratulations! You’ve now shared your code with the Rust community, and anyone can easily add your crate as a dependency of their project.</w:t>
      </w:r>
    </w:p>
    <w:p w14:paraId="4F05B099" w14:textId="77777777" w:rsidR="0053745A" w:rsidRDefault="00000000">
      <w:pPr>
        <w:pStyle w:val="HeadB"/>
      </w:pPr>
      <w:r>
        <w:t>Publishing a New Version of an Existing Crate</w:t>
      </w:r>
    </w:p>
    <w:p w14:paraId="2854B4F3" w14:textId="77777777" w:rsidR="0053745A" w:rsidRDefault="00000000">
      <w:pPr>
        <w:pStyle w:val="Body"/>
      </w:pPr>
      <w:r>
        <w:fldChar w:fldCharType="begin"/>
      </w:r>
      <w:r>
        <w:instrText xml:space="preserve"> XE "Semantic Versioning (SemVer): " </w:instrText>
      </w:r>
      <w:r>
        <w:fldChar w:fldCharType="end"/>
      </w:r>
      <w:r>
        <w:t xml:space="preserve">When you’ve made changes to your crate and are ready to release a new version, you change the </w:t>
      </w:r>
      <w:r>
        <w:rPr>
          <w:rStyle w:val="Literal"/>
        </w:rPr>
        <w:t>version</w:t>
      </w:r>
      <w:r>
        <w:t xml:space="preserve"> value specified in your </w:t>
      </w:r>
      <w:r>
        <w:rPr>
          <w:rStyle w:val="Italic"/>
        </w:rPr>
        <w:t>Cargo.toml</w:t>
      </w:r>
      <w:r>
        <w:t xml:space="preserve"> file and republish. Use the Semantic Versioning rules at </w:t>
      </w:r>
      <w:r>
        <w:rPr>
          <w:rStyle w:val="LinkURL"/>
        </w:rPr>
        <w:t>https://semver.org</w:t>
      </w:r>
      <w:r>
        <w:t xml:space="preserve"> to decide what an appropriate next version number is, based on the kinds of changes you’ve made. Then run </w:t>
      </w:r>
      <w:r>
        <w:rPr>
          <w:rStyle w:val="Literal"/>
        </w:rPr>
        <w:t>cargo publish</w:t>
      </w:r>
      <w:r>
        <w:t xml:space="preserve"> to upload the new version.</w:t>
      </w:r>
    </w:p>
    <w:p w14:paraId="54AEA02C" w14:textId="77777777" w:rsidR="0053745A" w:rsidRDefault="00000000">
      <w:pPr>
        <w:pStyle w:val="HeadB"/>
      </w:pPr>
      <w:r>
        <w:fldChar w:fldCharType="begin"/>
      </w:r>
      <w:r>
        <w:instrText xml:space="preserve"> XE "crate:yanking: " </w:instrText>
      </w:r>
      <w:r>
        <w:fldChar w:fldCharType="end"/>
      </w:r>
      <w:r>
        <w:fldChar w:fldCharType="begin"/>
      </w:r>
      <w:r>
        <w:instrText xml:space="preserve"> XE "yanking: " </w:instrText>
      </w:r>
      <w:r>
        <w:fldChar w:fldCharType="end"/>
      </w:r>
      <w:r>
        <w:fldChar w:fldCharType="begin"/>
      </w:r>
      <w:r>
        <w:instrText xml:space="preserve"> XE "Cargo:commands: " </w:instrText>
      </w:r>
      <w:r>
        <w:fldChar w:fldCharType="end"/>
      </w:r>
      <w:r>
        <w:fldChar w:fldCharType="begin"/>
      </w:r>
      <w:r>
        <w:instrText xml:space="preserve"> XE "crates.io:removing from: " </w:instrText>
      </w:r>
      <w:r>
        <w:fldChar w:fldCharType="end"/>
      </w:r>
      <w:r>
        <w:t>Deprecating Versions from Crates.io with cargo yank</w:t>
      </w:r>
    </w:p>
    <w:p w14:paraId="4A43A647" w14:textId="77777777" w:rsidR="0053745A" w:rsidRDefault="00000000">
      <w:pPr>
        <w:pStyle w:val="Body"/>
      </w:pPr>
      <w:r>
        <w:t>Although you can’t remove previous versions of a crate, you can prevent any future projects from adding them as a new dependency. This is useful when a crate version is broken for one reason or another. In such situations, Cargo supports yanking a crate version.</w:t>
      </w:r>
    </w:p>
    <w:p w14:paraId="204EDA05" w14:textId="77777777" w:rsidR="0053745A" w:rsidRDefault="00000000">
      <w:pPr>
        <w:pStyle w:val="Body"/>
      </w:pPr>
      <w:r>
        <w:rPr>
          <w:rStyle w:val="Italic"/>
        </w:rPr>
        <w:t>Yanking</w:t>
      </w:r>
      <w:r>
        <w:t xml:space="preserve"> a version prevents new projects from depending on that version while allowing all existing projects that depend on it to continue. Essentially, a yank means that all projects with a </w:t>
      </w:r>
      <w:r>
        <w:rPr>
          <w:rStyle w:val="Italic"/>
        </w:rPr>
        <w:t>Cargo.lock</w:t>
      </w:r>
      <w:r>
        <w:t xml:space="preserve"> will not break, and any future </w:t>
      </w:r>
      <w:r>
        <w:rPr>
          <w:rStyle w:val="Italic"/>
        </w:rPr>
        <w:t>Cargo.lock</w:t>
      </w:r>
      <w:r>
        <w:t xml:space="preserve"> files generated will not use the yanked version.</w:t>
      </w:r>
    </w:p>
    <w:p w14:paraId="0C0EBEB2" w14:textId="77777777" w:rsidR="0053745A" w:rsidRDefault="00000000">
      <w:pPr>
        <w:pStyle w:val="Body"/>
      </w:pPr>
      <w:r>
        <w:t xml:space="preserve">To yank a version of a crate, in the directory of the crate that you’ve previously published, run </w:t>
      </w:r>
      <w:r>
        <w:rPr>
          <w:rStyle w:val="Literal"/>
        </w:rPr>
        <w:t>cargo yank</w:t>
      </w:r>
      <w:r>
        <w:t xml:space="preserve"> and specify which version you want to yank. For example, if we’ve published a crate named </w:t>
      </w:r>
      <w:r>
        <w:rPr>
          <w:rStyle w:val="Literal"/>
        </w:rPr>
        <w:t>guessing_game</w:t>
      </w:r>
      <w:r>
        <w:t xml:space="preserve"> version 1.0.1 and we want to yank it, in the project directory for </w:t>
      </w:r>
      <w:r>
        <w:rPr>
          <w:rStyle w:val="Literal"/>
        </w:rPr>
        <w:t>guessing_game</w:t>
      </w:r>
      <w:r>
        <w:t xml:space="preserve"> we’d run:</w:t>
      </w:r>
    </w:p>
    <w:p w14:paraId="2CB67414" w14:textId="77777777" w:rsidR="0053745A" w:rsidRDefault="00000000">
      <w:pPr>
        <w:pStyle w:val="Code"/>
      </w:pPr>
      <w:r>
        <w:t xml:space="preserve">$ </w:t>
      </w:r>
      <w:r>
        <w:rPr>
          <w:rStyle w:val="LiteralBold"/>
        </w:rPr>
        <w:t>cargo yank --vers 1.0.1</w:t>
      </w:r>
    </w:p>
    <w:p w14:paraId="6E8FECB1" w14:textId="77777777" w:rsidR="0053745A" w:rsidRDefault="00000000">
      <w:pPr>
        <w:pStyle w:val="Code"/>
      </w:pPr>
      <w:r>
        <w:t xml:space="preserve">    Updating crates.io index</w:t>
      </w:r>
    </w:p>
    <w:p w14:paraId="227842CE" w14:textId="77777777" w:rsidR="0053745A" w:rsidRDefault="00000000">
      <w:pPr>
        <w:pStyle w:val="Code"/>
      </w:pPr>
      <w:r>
        <w:t xml:space="preserve">        Yank guessing_game@1.0.1</w:t>
      </w:r>
    </w:p>
    <w:p w14:paraId="7AA7A017" w14:textId="77777777" w:rsidR="0053745A" w:rsidRDefault="00000000">
      <w:pPr>
        <w:pStyle w:val="Body"/>
      </w:pPr>
      <w:r>
        <w:t xml:space="preserve">By adding </w:t>
      </w:r>
      <w:r>
        <w:rPr>
          <w:rStyle w:val="Literal"/>
        </w:rPr>
        <w:t>--undo</w:t>
      </w:r>
      <w:r>
        <w:t xml:space="preserve"> to the command, you can also undo a yank and allow projects to start depending on a version again:</w:t>
      </w:r>
    </w:p>
    <w:p w14:paraId="0BB58899" w14:textId="77777777" w:rsidR="0053745A" w:rsidRDefault="00000000">
      <w:pPr>
        <w:pStyle w:val="Code"/>
      </w:pPr>
      <w:r>
        <w:t xml:space="preserve">$ </w:t>
      </w:r>
      <w:r>
        <w:rPr>
          <w:rStyle w:val="LiteralBold"/>
        </w:rPr>
        <w:t>cargo yank --vers 1.0.1 --undo</w:t>
      </w:r>
    </w:p>
    <w:p w14:paraId="4E45FAD2" w14:textId="77777777" w:rsidR="0053745A" w:rsidRDefault="00000000">
      <w:pPr>
        <w:pStyle w:val="Code"/>
      </w:pPr>
      <w:r>
        <w:t xml:space="preserve">    Updating crates.io index</w:t>
      </w:r>
    </w:p>
    <w:p w14:paraId="6DB42EB1" w14:textId="77777777" w:rsidR="0053745A" w:rsidRDefault="00000000">
      <w:pPr>
        <w:pStyle w:val="Code"/>
      </w:pPr>
      <w:r>
        <w:t xml:space="preserve">      Unyank guessing_game@1.0.1</w:t>
      </w:r>
    </w:p>
    <w:p w14:paraId="3470256D" w14:textId="77777777" w:rsidR="0053745A" w:rsidRDefault="00000000">
      <w:pPr>
        <w:pStyle w:val="Body"/>
      </w:pPr>
      <w:r>
        <w:lastRenderedPageBreak/>
        <w:t xml:space="preserve">A yank </w:t>
      </w:r>
      <w:r>
        <w:rPr>
          <w:rStyle w:val="Italic"/>
        </w:rPr>
        <w:t>does not</w:t>
      </w:r>
      <w:r>
        <w:t xml:space="preserve"> delete any code. It cannot, for example, delete accidentally uploaded secrets. If that happens, you must reset those secrets immediately.</w:t>
      </w:r>
    </w:p>
    <w:p w14:paraId="4D589A71" w14:textId="77777777" w:rsidR="0053745A" w:rsidRDefault="00000000">
      <w:pPr>
        <w:pStyle w:val="HeadA"/>
      </w:pPr>
      <w:r>
        <w:fldChar w:fldCharType="begin"/>
      </w:r>
      <w:r>
        <w:instrText xml:space="preserve"> XE "Cargo:workspaces: " </w:instrText>
      </w:r>
      <w:r>
        <w:fldChar w:fldCharType="end"/>
      </w:r>
      <w:r>
        <w:fldChar w:fldCharType="begin"/>
      </w:r>
      <w:r>
        <w:instrText xml:space="preserve"> XE "workspaces: " </w:instrText>
      </w:r>
      <w:r>
        <w:fldChar w:fldCharType="end"/>
      </w:r>
      <w:r>
        <w:t>Cargo Workspaces</w:t>
      </w:r>
    </w:p>
    <w:p w14:paraId="5B29C4B4" w14:textId="77777777" w:rsidR="0053745A" w:rsidRDefault="00000000">
      <w:pPr>
        <w:pStyle w:val="Body"/>
      </w:pPr>
      <w:r>
        <w:t xml:space="preserve">In </w:t>
      </w:r>
      <w:r>
        <w:rPr>
          <w:rStyle w:val="Xref"/>
        </w:rPr>
        <w:t>Chapter 12</w:t>
      </w:r>
      <w:r>
        <w:t xml:space="preserve">, we built a package that included a binary crate and a library crate. As your project develops, you might find that the library crate continues to get bigger and you want to split your package further into multiple library crates. Cargo offers a feature called </w:t>
      </w:r>
      <w:r>
        <w:rPr>
          <w:rStyle w:val="Italic"/>
        </w:rPr>
        <w:t>workspaces</w:t>
      </w:r>
      <w:r>
        <w:t xml:space="preserve"> that can help manage multiple related packages that are developed in tandem.</w:t>
      </w:r>
    </w:p>
    <w:p w14:paraId="6C6C1D8E" w14:textId="77777777" w:rsidR="0053745A" w:rsidRDefault="00000000">
      <w:pPr>
        <w:pStyle w:val="HeadB"/>
      </w:pPr>
      <w:r>
        <w:t>Creating a Workspace</w:t>
      </w:r>
    </w:p>
    <w:p w14:paraId="0AB6CD92" w14:textId="77777777" w:rsidR="0053745A" w:rsidRDefault="00000000">
      <w:pPr>
        <w:pStyle w:val="Body"/>
      </w:pPr>
      <w:r>
        <w:t xml:space="preserve">A </w:t>
      </w:r>
      <w:r>
        <w:rPr>
          <w:rStyle w:val="Italic"/>
        </w:rPr>
        <w:t>workspace</w:t>
      </w:r>
      <w:r>
        <w:t xml:space="preserve"> is a set of packages that share the same </w:t>
      </w:r>
      <w:r>
        <w:rPr>
          <w:rStyle w:val="Italic"/>
        </w:rPr>
        <w:t>Cargo.lock</w:t>
      </w:r>
      <w:r>
        <w:t xml:space="preserve"> and output directory. Let’s make a project using a workspace—we’ll use trivial code so we can concentrate on the structure of the workspace. There are multiple ways to structure a workspace, so we’ll just show one common way. We’ll have a workspace containing a binary and two libraries. The binary, which will provide the main functionality, will depend on the two libraries. One library will provide an </w:t>
      </w:r>
      <w:r>
        <w:rPr>
          <w:rStyle w:val="Literal"/>
        </w:rPr>
        <w:t>add_one</w:t>
      </w:r>
      <w:r>
        <w:t xml:space="preserve"> function and the other library an </w:t>
      </w:r>
      <w:r>
        <w:rPr>
          <w:rStyle w:val="Literal"/>
        </w:rPr>
        <w:t>add_two</w:t>
      </w:r>
      <w:r>
        <w:t xml:space="preserve"> function. These three crates will be part of the same workspace. We’ll start by creating a new directory for the workspace:</w:t>
      </w:r>
    </w:p>
    <w:p w14:paraId="21F90C9E" w14:textId="77777777" w:rsidR="0053745A" w:rsidRDefault="00000000">
      <w:pPr>
        <w:pStyle w:val="Code"/>
      </w:pPr>
      <w:r>
        <w:t xml:space="preserve">$ </w:t>
      </w:r>
      <w:r>
        <w:rPr>
          <w:rStyle w:val="LiteralBold"/>
        </w:rPr>
        <w:t>mkdir add</w:t>
      </w:r>
    </w:p>
    <w:p w14:paraId="6A65D42D" w14:textId="77777777" w:rsidR="0053745A" w:rsidRDefault="00000000">
      <w:pPr>
        <w:pStyle w:val="Code"/>
      </w:pPr>
      <w:r>
        <w:t xml:space="preserve">$ </w:t>
      </w:r>
      <w:r>
        <w:rPr>
          <w:rStyle w:val="LiteralBold"/>
        </w:rPr>
        <w:t>cd add</w:t>
      </w:r>
    </w:p>
    <w:p w14:paraId="5F89A6D3" w14:textId="77777777" w:rsidR="0053745A" w:rsidRDefault="00000000">
      <w:pPr>
        <w:pStyle w:val="Body"/>
      </w:pPr>
      <w:r>
        <w:t xml:space="preserve">Next, in the </w:t>
      </w:r>
      <w:r>
        <w:rPr>
          <w:rStyle w:val="Italic"/>
        </w:rPr>
        <w:t>add</w:t>
      </w:r>
      <w:r>
        <w:t xml:space="preserve"> directory, we create the </w:t>
      </w:r>
      <w:r>
        <w:rPr>
          <w:rStyle w:val="Italic"/>
        </w:rPr>
        <w:t>Cargo.toml</w:t>
      </w:r>
      <w:r>
        <w:t xml:space="preserve"> file that will configure the entire workspace. This file won’t have a </w:t>
      </w:r>
      <w:r>
        <w:rPr>
          <w:rStyle w:val="Literal"/>
        </w:rPr>
        <w:t>[package]</w:t>
      </w:r>
      <w:r>
        <w:t xml:space="preserve"> section. Instead, it will start with a </w:t>
      </w:r>
      <w:r>
        <w:rPr>
          <w:rStyle w:val="Literal"/>
        </w:rPr>
        <w:t>[workspace]</w:t>
      </w:r>
      <w:r>
        <w:t xml:space="preserve"> section that will allow us to add members to the workspace</w:t>
      </w:r>
      <w:ins w:id="94" w:author="Chris Krycho" w:date="2025-03-03T08:55:00Z">
        <w:r>
          <w:t>. We also make a point to use the latest and greatest version of Cargo’s resolver algorithm in our workspace</w:t>
        </w:r>
      </w:ins>
      <w:r>
        <w:t xml:space="preserve"> by </w:t>
      </w:r>
      <w:del w:id="95" w:author="Chris Krycho" w:date="2025-03-03T08:55:00Z">
        <w:r>
          <w:delText xml:space="preserve">specifying </w:delText>
        </w:r>
      </w:del>
      <w:ins w:id="96" w:author="Chris Krycho" w:date="2025-03-03T08:55:00Z">
        <w:r>
          <w:t xml:space="preserve">setting </w:t>
        </w:r>
      </w:ins>
      <w:r>
        <w:t>the</w:t>
      </w:r>
      <w:del w:id="97" w:author="Chris Krycho" w:date="2025-03-03T08:55:00Z">
        <w:r>
          <w:delText xml:space="preserve"> </w:delText>
        </w:r>
      </w:del>
      <w:ins w:id="98" w:author="Chris Krycho" w:date="2025-03-03T08:55:00Z">
        <w:r>
          <w:t xml:space="preserve"> </w:t>
        </w:r>
        <w:r>
          <w:rPr>
            <w:rStyle w:val="Literal"/>
          </w:rPr>
          <w:t>resolver</w:t>
        </w:r>
        <w:r>
          <w:t xml:space="preserve"> value to </w:t>
        </w:r>
        <w:r>
          <w:rPr>
            <w:rStyle w:val="Literal"/>
          </w:rPr>
          <w:t>"3"</w:t>
        </w:r>
      </w:ins>
      <w:del w:id="99" w:author="Chris Krycho" w:date="2025-03-03T08:55:00Z">
        <w:r>
          <w:rPr>
            <w:rStyle w:val="Literal"/>
          </w:rPr>
          <w:delText xml:space="preserve">path to the package with our binary crate; in this case, that path is </w:delText>
        </w:r>
        <w:r>
          <w:rPr>
            <w:rStyle w:val="Italic"/>
          </w:rPr>
          <w:delText>adder</w:delText>
        </w:r>
      </w:del>
      <w:del w:id="100" w:author="Chris Krycho" w:date="2025-03-03T08:57:00Z">
        <w:r>
          <w:rPr>
            <w:rStyle w:val="Italic"/>
          </w:rPr>
          <w:delText>:</w:delText>
        </w:r>
      </w:del>
      <w:ins w:id="101" w:author="Chris Krycho" w:date="2025-03-03T08:57:00Z">
        <w:r>
          <w:t>.</w:t>
        </w:r>
      </w:ins>
    </w:p>
    <w:p w14:paraId="3ED1DCBF" w14:textId="77777777" w:rsidR="0053745A" w:rsidRDefault="00000000">
      <w:pPr>
        <w:pStyle w:val="CodeLabel"/>
      </w:pPr>
      <w:r>
        <w:t>Cargo.toml</w:t>
      </w:r>
    </w:p>
    <w:p w14:paraId="140E5B0A" w14:textId="77777777" w:rsidR="0053745A" w:rsidRDefault="00000000">
      <w:pPr>
        <w:pStyle w:val="Code"/>
        <w:rPr>
          <w:ins w:id="102" w:author="Chris Krycho" w:date="2025-03-03T08:56:00Z"/>
        </w:rPr>
      </w:pPr>
      <w:r>
        <w:t>[workspace]</w:t>
      </w:r>
    </w:p>
    <w:p w14:paraId="05C74556" w14:textId="77777777" w:rsidR="0053745A" w:rsidRDefault="00000000">
      <w:pPr>
        <w:pStyle w:val="Code"/>
        <w:rPr>
          <w:del w:id="103" w:author="Chris Krycho" w:date="2025-03-03T08:56:00Z"/>
        </w:rPr>
      </w:pPr>
      <w:ins w:id="104" w:author="Chris Krycho" w:date="2025-03-03T08:56:00Z">
        <w:r>
          <w:t>resolver = "3"</w:t>
        </w:r>
      </w:ins>
    </w:p>
    <w:p w14:paraId="48BB9848" w14:textId="77777777" w:rsidR="0053745A" w:rsidRDefault="00000000">
      <w:pPr>
        <w:pStyle w:val="Code"/>
        <w:rPr>
          <w:del w:id="105" w:author="Chris Krycho" w:date="2025-03-03T08:56:00Z"/>
        </w:rPr>
      </w:pPr>
      <w:del w:id="106" w:author="Chris Krycho" w:date="2025-03-03T08:56:00Z">
        <w:r>
          <w:delText>members = [</w:delText>
        </w:r>
      </w:del>
    </w:p>
    <w:p w14:paraId="5FCDEA28" w14:textId="77777777" w:rsidR="0053745A" w:rsidRDefault="00000000">
      <w:pPr>
        <w:pStyle w:val="Code"/>
        <w:rPr>
          <w:del w:id="107" w:author="Chris Krycho" w:date="2025-03-03T08:56:00Z"/>
        </w:rPr>
      </w:pPr>
      <w:del w:id="108" w:author="Chris Krycho" w:date="2025-03-03T08:56:00Z">
        <w:r>
          <w:delText xml:space="preserve">    "adder",</w:delText>
        </w:r>
      </w:del>
    </w:p>
    <w:p w14:paraId="799CDEDD" w14:textId="77777777" w:rsidR="0053745A" w:rsidRDefault="00000000">
      <w:pPr>
        <w:pStyle w:val="Code"/>
        <w:rPr>
          <w:del w:id="109" w:author="Chris Krycho" w:date="2025-03-03T08:56:00Z"/>
        </w:rPr>
      </w:pPr>
      <w:del w:id="110" w:author="Chris Krycho" w:date="2025-03-03T08:56:00Z">
        <w:r>
          <w:delText>]</w:delText>
        </w:r>
      </w:del>
    </w:p>
    <w:p w14:paraId="121EB86D" w14:textId="77777777" w:rsidR="0053745A" w:rsidRDefault="0053745A">
      <w:pPr>
        <w:pStyle w:val="Code"/>
      </w:pPr>
    </w:p>
    <w:p w14:paraId="3F95F5E7" w14:textId="77777777" w:rsidR="0053745A" w:rsidRDefault="00000000">
      <w:pPr>
        <w:pStyle w:val="Body"/>
      </w:pPr>
      <w:r>
        <w:t xml:space="preserve">Next, we’ll create the </w:t>
      </w:r>
      <w:r>
        <w:rPr>
          <w:rStyle w:val="Literal"/>
        </w:rPr>
        <w:t>adder</w:t>
      </w:r>
      <w:r>
        <w:t xml:space="preserve"> binary crate by running </w:t>
      </w:r>
      <w:r>
        <w:rPr>
          <w:rStyle w:val="Literal"/>
        </w:rPr>
        <w:t>cargo new</w:t>
      </w:r>
      <w:r>
        <w:t xml:space="preserve"> within the </w:t>
      </w:r>
      <w:r>
        <w:rPr>
          <w:rStyle w:val="Italic"/>
        </w:rPr>
        <w:t>add</w:t>
      </w:r>
      <w:r>
        <w:t xml:space="preserve"> directory:</w:t>
      </w:r>
    </w:p>
    <w:p w14:paraId="7707839E" w14:textId="77777777" w:rsidR="0053745A" w:rsidRDefault="00000000">
      <w:pPr>
        <w:pStyle w:val="Code"/>
      </w:pPr>
      <w:r>
        <w:t xml:space="preserve">$ </w:t>
      </w:r>
      <w:r>
        <w:rPr>
          <w:rStyle w:val="LiteralBold"/>
        </w:rPr>
        <w:t>cargo new adder</w:t>
      </w:r>
    </w:p>
    <w:p w14:paraId="76514965" w14:textId="77777777" w:rsidR="0053745A" w:rsidRDefault="00000000">
      <w:pPr>
        <w:pStyle w:val="Code"/>
        <w:rPr>
          <w:ins w:id="111" w:author="Chris Krycho" w:date="2025-03-03T08:59:00Z"/>
        </w:rPr>
      </w:pPr>
      <w:r>
        <w:lastRenderedPageBreak/>
        <w:t xml:space="preserve">     Created binary (application) `adder` package</w:t>
      </w:r>
    </w:p>
    <w:p w14:paraId="2779916B" w14:textId="77777777" w:rsidR="0053745A" w:rsidRDefault="00000000">
      <w:pPr>
        <w:pStyle w:val="Code"/>
        <w:rPr>
          <w:ins w:id="112" w:author="Chris Krycho" w:date="2025-03-03T08:59:00Z"/>
        </w:rPr>
      </w:pPr>
      <w:ins w:id="113" w:author="Chris Krycho" w:date="2025-03-03T08:59:00Z">
        <w:r>
          <w:t xml:space="preserve">      Adding `adder` as member of workspace at `file:///projects/add`</w:t>
        </w:r>
      </w:ins>
    </w:p>
    <w:p w14:paraId="7DCC74BC" w14:textId="47691CC9" w:rsidR="0053745A" w:rsidRDefault="00000000">
      <w:pPr>
        <w:pStyle w:val="Body"/>
        <w:rPr>
          <w:ins w:id="114" w:author="Chris Krycho" w:date="2025-03-03T09:01:00Z"/>
        </w:rPr>
      </w:pPr>
      <w:ins w:id="115" w:author="Chris Krycho" w:date="2025-03-03T08:59:00Z">
        <w:r>
          <w:t xml:space="preserve">Running </w:t>
        </w:r>
        <w:r w:rsidRPr="00BC36B1">
          <w:rPr>
            <w:rStyle w:val="Literal"/>
            <w:rPrChange w:id="116" w:author="Carol Nichols" w:date="2025-06-28T13:10:00Z" w16du:dateUtc="2025-06-28T17:10:00Z">
              <w:rPr/>
            </w:rPrChange>
          </w:rPr>
          <w:t>cargo new</w:t>
        </w:r>
        <w:r>
          <w:t xml:space="preserve"> inside a workspace also automatically adds the newly created package to the </w:t>
        </w:r>
        <w:r w:rsidRPr="00BC36B1">
          <w:rPr>
            <w:rStyle w:val="Literal"/>
            <w:rPrChange w:id="117" w:author="Carol Nichols" w:date="2025-06-28T13:10:00Z" w16du:dateUtc="2025-06-28T17:10:00Z">
              <w:rPr/>
            </w:rPrChange>
          </w:rPr>
          <w:t>members</w:t>
        </w:r>
        <w:r>
          <w:t xml:space="preserve"> key in the </w:t>
        </w:r>
      </w:ins>
      <w:ins w:id="118" w:author="Carol Nichols" w:date="2025-06-28T13:24:00Z" w16du:dateUtc="2025-06-28T17:24:00Z">
        <w:r w:rsidR="00AA6D85" w:rsidRPr="00AA6D85">
          <w:rPr>
            <w:rStyle w:val="Literal"/>
            <w:rPrChange w:id="119" w:author="Carol Nichols" w:date="2025-06-28T13:25:00Z" w16du:dateUtc="2025-06-28T17:25:00Z">
              <w:rPr/>
            </w:rPrChange>
          </w:rPr>
          <w:t>[workspace]</w:t>
        </w:r>
        <w:r w:rsidR="00AA6D85">
          <w:t xml:space="preserve"> definition in the </w:t>
        </w:r>
      </w:ins>
      <w:ins w:id="120" w:author="Chris Krycho" w:date="2025-03-03T08:59:00Z">
        <w:r>
          <w:t xml:space="preserve">workspace </w:t>
        </w:r>
        <w:r w:rsidRPr="00BC36B1">
          <w:rPr>
            <w:rStyle w:val="LiteralItalic"/>
            <w:rPrChange w:id="121" w:author="Carol Nichols" w:date="2025-06-28T13:10:00Z" w16du:dateUtc="2025-06-28T17:10:00Z">
              <w:rPr/>
            </w:rPrChange>
          </w:rPr>
          <w:t>Cargo.toml</w:t>
        </w:r>
        <w:r>
          <w:t>, like this:</w:t>
        </w:r>
      </w:ins>
    </w:p>
    <w:p w14:paraId="27A73959" w14:textId="77777777" w:rsidR="0053745A" w:rsidRDefault="00000000">
      <w:pPr>
        <w:pStyle w:val="Code"/>
        <w:rPr>
          <w:ins w:id="122" w:author="Chris Krycho" w:date="2025-03-03T09:01:00Z"/>
          <w:rFonts w:eastAsiaTheme="minorEastAsia"/>
        </w:rPr>
      </w:pPr>
      <w:ins w:id="123" w:author="Chris Krycho" w:date="2025-03-03T09:01:00Z">
        <w:r>
          <w:rPr>
            <w:rFonts w:eastAsiaTheme="minorEastAsia"/>
          </w:rPr>
          <w:t>[workspace]</w:t>
        </w:r>
      </w:ins>
    </w:p>
    <w:p w14:paraId="554FD822" w14:textId="77777777" w:rsidR="0053745A" w:rsidRDefault="00000000">
      <w:pPr>
        <w:pStyle w:val="Code"/>
        <w:rPr>
          <w:ins w:id="124" w:author="Chris Krycho" w:date="2025-03-03T09:12:00Z"/>
        </w:rPr>
      </w:pPr>
      <w:ins w:id="125" w:author="Chris Krycho" w:date="2025-03-03T09:12:00Z">
        <w:r>
          <w:t>resolver = "3"</w:t>
        </w:r>
      </w:ins>
    </w:p>
    <w:p w14:paraId="73237128" w14:textId="77777777" w:rsidR="0053745A" w:rsidRDefault="00000000">
      <w:pPr>
        <w:pStyle w:val="Code"/>
        <w:rPr>
          <w:ins w:id="126" w:author="Chris Krycho" w:date="2025-03-03T09:02:00Z"/>
        </w:rPr>
      </w:pPr>
      <w:ins w:id="127" w:author="Chris Krycho" w:date="2025-03-03T09:02:00Z">
        <w:r>
          <w:rPr>
            <w:rFonts w:eastAsiaTheme="minorEastAsia"/>
          </w:rPr>
          <w:t>members = ["adder"]</w:t>
        </w:r>
      </w:ins>
    </w:p>
    <w:p w14:paraId="31B8FF72" w14:textId="77777777" w:rsidR="0053745A" w:rsidRDefault="00000000">
      <w:pPr>
        <w:pStyle w:val="Body"/>
      </w:pPr>
      <w:r>
        <w:t xml:space="preserve">At this point, we can build the workspace by running </w:t>
      </w:r>
      <w:r>
        <w:rPr>
          <w:rStyle w:val="Literal"/>
        </w:rPr>
        <w:t>cargo build</w:t>
      </w:r>
      <w:r>
        <w:t xml:space="preserve">. The files in your </w:t>
      </w:r>
      <w:r>
        <w:rPr>
          <w:rStyle w:val="Italic"/>
        </w:rPr>
        <w:t>add</w:t>
      </w:r>
      <w:r>
        <w:t xml:space="preserve"> directory should look like this:</w:t>
      </w:r>
    </w:p>
    <w:p w14:paraId="212C9241" w14:textId="77777777" w:rsidR="0053745A" w:rsidRDefault="00000000">
      <w:pPr>
        <w:pStyle w:val="Code"/>
      </w:pPr>
      <w:r>
        <w:t>├── Cargo.lock</w:t>
      </w:r>
    </w:p>
    <w:p w14:paraId="45F39949" w14:textId="77777777" w:rsidR="0053745A" w:rsidRDefault="00000000">
      <w:pPr>
        <w:pStyle w:val="Code"/>
      </w:pPr>
      <w:r>
        <w:t>├── Cargo.toml</w:t>
      </w:r>
    </w:p>
    <w:p w14:paraId="2D4C5EE9" w14:textId="77777777" w:rsidR="0053745A" w:rsidRDefault="00000000">
      <w:pPr>
        <w:pStyle w:val="Code"/>
      </w:pPr>
      <w:r>
        <w:t>├── adder</w:t>
      </w:r>
    </w:p>
    <w:p w14:paraId="65E1DEDE" w14:textId="77777777" w:rsidR="0053745A" w:rsidRDefault="00000000">
      <w:pPr>
        <w:pStyle w:val="Code"/>
      </w:pPr>
      <w:r>
        <w:t>│   ├── Cargo.toml</w:t>
      </w:r>
    </w:p>
    <w:p w14:paraId="252FDCC4" w14:textId="77777777" w:rsidR="0053745A" w:rsidRDefault="00000000">
      <w:pPr>
        <w:pStyle w:val="Code"/>
      </w:pPr>
      <w:r>
        <w:t>│   └── src</w:t>
      </w:r>
    </w:p>
    <w:p w14:paraId="3835172E" w14:textId="77777777" w:rsidR="0053745A" w:rsidRDefault="00000000">
      <w:pPr>
        <w:pStyle w:val="Code"/>
      </w:pPr>
      <w:r>
        <w:t>│       └── main.rs</w:t>
      </w:r>
    </w:p>
    <w:p w14:paraId="67C72097" w14:textId="77777777" w:rsidR="0053745A" w:rsidRDefault="00000000">
      <w:pPr>
        <w:pStyle w:val="Code"/>
      </w:pPr>
      <w:r>
        <w:t>└── target</w:t>
      </w:r>
    </w:p>
    <w:p w14:paraId="5D3A3BBD" w14:textId="77777777" w:rsidR="0053745A" w:rsidRDefault="00000000">
      <w:pPr>
        <w:pStyle w:val="Body"/>
      </w:pPr>
      <w:r>
        <w:t xml:space="preserve">The workspace has one </w:t>
      </w:r>
      <w:r>
        <w:rPr>
          <w:rStyle w:val="Italic"/>
        </w:rPr>
        <w:t>target</w:t>
      </w:r>
      <w:r>
        <w:t xml:space="preserve"> directory at the top level that the compiled artifacts will be placed into; the </w:t>
      </w:r>
      <w:r>
        <w:rPr>
          <w:rStyle w:val="Literal"/>
        </w:rPr>
        <w:t>adder</w:t>
      </w:r>
      <w:r>
        <w:t xml:space="preserve"> package doesn’t have its own </w:t>
      </w:r>
      <w:r>
        <w:rPr>
          <w:rStyle w:val="Italic"/>
        </w:rPr>
        <w:t>target</w:t>
      </w:r>
      <w:r>
        <w:t xml:space="preserve"> directory. Even if we were to run </w:t>
      </w:r>
      <w:r>
        <w:rPr>
          <w:rStyle w:val="Literal"/>
        </w:rPr>
        <w:t>cargo build</w:t>
      </w:r>
      <w:r>
        <w:t xml:space="preserve"> from inside the </w:t>
      </w:r>
      <w:r>
        <w:rPr>
          <w:rStyle w:val="Italic"/>
        </w:rPr>
        <w:t>adder</w:t>
      </w:r>
      <w:r>
        <w:t xml:space="preserve"> directory, the compiled artifacts would still end up in </w:t>
      </w:r>
      <w:r>
        <w:rPr>
          <w:rStyle w:val="Italic"/>
        </w:rPr>
        <w:t>add/target</w:t>
      </w:r>
      <w:r>
        <w:t xml:space="preserve"> rather than </w:t>
      </w:r>
      <w:r>
        <w:rPr>
          <w:rStyle w:val="Italic"/>
        </w:rPr>
        <w:t>add/adder/target</w:t>
      </w:r>
      <w:r>
        <w:t xml:space="preserve">. Cargo structures the </w:t>
      </w:r>
      <w:r>
        <w:rPr>
          <w:rStyle w:val="Italic"/>
        </w:rPr>
        <w:t>target</w:t>
      </w:r>
      <w:r>
        <w:t xml:space="preserve"> directory in a workspace like this because the crates in a workspace are meant to depend on each other. If each crate had its own </w:t>
      </w:r>
      <w:r>
        <w:rPr>
          <w:rStyle w:val="Italic"/>
        </w:rPr>
        <w:t>target</w:t>
      </w:r>
      <w:r>
        <w:t xml:space="preserve"> directory, each crate would have to recompile each of the other crates in the workspace to place the artifacts in its own </w:t>
      </w:r>
      <w:r>
        <w:rPr>
          <w:rStyle w:val="Italic"/>
        </w:rPr>
        <w:t>target</w:t>
      </w:r>
      <w:r>
        <w:t xml:space="preserve"> directory. By sharing one </w:t>
      </w:r>
      <w:r>
        <w:rPr>
          <w:rStyle w:val="Italic"/>
        </w:rPr>
        <w:t>target</w:t>
      </w:r>
      <w:r>
        <w:t xml:space="preserve"> directory, the crates can avoid unnecessary rebuilding.</w:t>
      </w:r>
    </w:p>
    <w:p w14:paraId="1E12974E" w14:textId="77777777" w:rsidR="0053745A" w:rsidRDefault="00000000">
      <w:pPr>
        <w:pStyle w:val="HeadB"/>
      </w:pPr>
      <w:r>
        <w:t>Creating the Second Package in the Workspace</w:t>
      </w:r>
    </w:p>
    <w:p w14:paraId="4A43566A" w14:textId="77777777" w:rsidR="0053745A" w:rsidRDefault="00000000">
      <w:pPr>
        <w:pStyle w:val="Body"/>
        <w:rPr>
          <w:del w:id="128" w:author="Chris Krycho" w:date="2025-03-03T09:25:00Z"/>
        </w:rPr>
      </w:pPr>
      <w:r>
        <w:t xml:space="preserve">Next, let’s create another member package in the workspace and call it </w:t>
      </w:r>
      <w:r>
        <w:rPr>
          <w:rStyle w:val="Literal"/>
        </w:rPr>
        <w:t>add_one</w:t>
      </w:r>
      <w:r>
        <w:t xml:space="preserve">. </w:t>
      </w:r>
      <w:del w:id="129" w:author="Chris Krycho" w:date="2025-03-03T09:25:00Z">
        <w:r>
          <w:delText xml:space="preserve">Change the top-level </w:delText>
        </w:r>
        <w:r>
          <w:rPr>
            <w:rStyle w:val="Italic"/>
          </w:rPr>
          <w:delText>Cargo.toml</w:delText>
        </w:r>
        <w:r>
          <w:delText xml:space="preserve"> to specify the </w:delText>
        </w:r>
        <w:r>
          <w:rPr>
            <w:rStyle w:val="Italic"/>
          </w:rPr>
          <w:delText>add_one</w:delText>
        </w:r>
        <w:r>
          <w:delText xml:space="preserve"> path in the </w:delText>
        </w:r>
        <w:r>
          <w:rPr>
            <w:rStyle w:val="Literal"/>
          </w:rPr>
          <w:delText>members</w:delText>
        </w:r>
        <w:r>
          <w:delText xml:space="preserve"> list:</w:delText>
        </w:r>
      </w:del>
    </w:p>
    <w:p w14:paraId="1456FA80" w14:textId="77777777" w:rsidR="0053745A" w:rsidRDefault="0053745A">
      <w:pPr>
        <w:pStyle w:val="Body"/>
        <w:rPr>
          <w:del w:id="130" w:author="Chris Krycho" w:date="2025-03-03T09:25:00Z"/>
        </w:rPr>
      </w:pPr>
    </w:p>
    <w:p w14:paraId="67D4B9BE" w14:textId="77777777" w:rsidR="0053745A" w:rsidRDefault="00000000">
      <w:pPr>
        <w:pStyle w:val="Body"/>
        <w:rPr>
          <w:del w:id="131" w:author="Chris Krycho" w:date="2025-03-03T09:25:00Z"/>
          <w:rStyle w:val="LiteralGray"/>
          <w:rFonts w:cs="Times New Roman"/>
          <w:sz w:val="22"/>
          <w:szCs w:val="22"/>
          <w:lang w:val="en-CA"/>
        </w:rPr>
        <w:pPrChange w:id="132" w:author="Chris Krycho" w:date="2025-03-03T09:25:00Z">
          <w:pPr>
            <w:pStyle w:val="CodeSpaceAbove"/>
          </w:pPr>
        </w:pPrChange>
      </w:pPr>
      <w:del w:id="133" w:author="Chris Krycho" w:date="2025-03-03T09:25:00Z">
        <w:r>
          <w:delText>Cargo.toml</w:delText>
        </w:r>
      </w:del>
    </w:p>
    <w:p w14:paraId="66E6A588" w14:textId="77777777" w:rsidR="0053745A" w:rsidRDefault="00000000">
      <w:pPr>
        <w:pStyle w:val="Body"/>
        <w:rPr>
          <w:del w:id="134" w:author="Chris Krycho" w:date="2025-03-03T09:25:00Z"/>
          <w:rStyle w:val="LiteralGray"/>
          <w:rFonts w:cs="TimesNewRomanPSMT"/>
          <w:sz w:val="4"/>
          <w:szCs w:val="4"/>
          <w:lang w:val="en-CA"/>
        </w:rPr>
        <w:pPrChange w:id="135" w:author="Chris Krycho" w:date="2025-03-03T09:25:00Z">
          <w:pPr>
            <w:pStyle w:val="Code"/>
          </w:pPr>
        </w:pPrChange>
      </w:pPr>
      <w:del w:id="136" w:author="Chris Krycho" w:date="2025-03-03T09:25:00Z">
        <w:r>
          <w:rPr>
            <w:rStyle w:val="LiteralGray"/>
          </w:rPr>
          <w:delText>[workspace]</w:delText>
        </w:r>
      </w:del>
    </w:p>
    <w:p w14:paraId="396947BF" w14:textId="77777777" w:rsidR="0053745A" w:rsidRDefault="0053745A">
      <w:pPr>
        <w:pStyle w:val="Body"/>
        <w:rPr>
          <w:del w:id="137" w:author="Chris Krycho" w:date="2025-03-03T09:25:00Z"/>
        </w:rPr>
      </w:pPr>
    </w:p>
    <w:p w14:paraId="16F22F19" w14:textId="77777777" w:rsidR="0053745A" w:rsidRDefault="00000000">
      <w:pPr>
        <w:pStyle w:val="Body"/>
        <w:rPr>
          <w:del w:id="138" w:author="Chris Krycho" w:date="2025-03-03T09:14:00Z"/>
          <w:rStyle w:val="LiteralGray"/>
          <w:rFonts w:cs="Times New Roman"/>
          <w:sz w:val="22"/>
          <w:szCs w:val="22"/>
          <w:lang w:val="en-CA"/>
        </w:rPr>
        <w:pPrChange w:id="139" w:author="Chris Krycho" w:date="2025-03-03T09:25:00Z">
          <w:pPr>
            <w:pStyle w:val="Code"/>
          </w:pPr>
        </w:pPrChange>
      </w:pPr>
      <w:del w:id="140" w:author="Chris Krycho" w:date="2025-03-03T09:25:00Z">
        <w:r>
          <w:rPr>
            <w:rStyle w:val="LiteralGray"/>
          </w:rPr>
          <w:delText>members = [</w:delText>
        </w:r>
      </w:del>
    </w:p>
    <w:p w14:paraId="64059B36" w14:textId="297ABD89" w:rsidR="0053745A" w:rsidDel="002158A6" w:rsidRDefault="00000000">
      <w:pPr>
        <w:pStyle w:val="Body"/>
        <w:rPr>
          <w:del w:id="141" w:author="Carol Nichols" w:date="2025-06-28T12:09:00Z" w16du:dateUtc="2025-06-28T16:09:00Z"/>
          <w:rStyle w:val="LiteralGray"/>
          <w:rFonts w:cs="Times New Roman"/>
          <w:sz w:val="22"/>
          <w:szCs w:val="22"/>
          <w:lang w:val="en-CA"/>
        </w:rPr>
        <w:pPrChange w:id="142" w:author="Carol Nichols" w:date="2025-06-28T12:09:00Z" w16du:dateUtc="2025-06-28T16:09:00Z">
          <w:pPr>
            <w:pStyle w:val="Code"/>
          </w:pPr>
        </w:pPrChange>
      </w:pPr>
      <w:del w:id="143" w:author="Carol Nichols" w:date="2025-06-28T12:09:00Z" w16du:dateUtc="2025-06-28T16:09:00Z">
        <w:r w:rsidDel="002158A6">
          <w:rPr>
            <w:rStyle w:val="LiteralGray"/>
          </w:rPr>
          <w:delText xml:space="preserve">    "adder",</w:delText>
        </w:r>
      </w:del>
    </w:p>
    <w:p w14:paraId="46204B3F" w14:textId="70A98795" w:rsidR="0053745A" w:rsidDel="002158A6" w:rsidRDefault="00000000">
      <w:pPr>
        <w:pStyle w:val="Body"/>
        <w:rPr>
          <w:del w:id="144" w:author="Carol Nichols" w:date="2025-06-28T12:09:00Z" w16du:dateUtc="2025-06-28T16:09:00Z"/>
        </w:rPr>
        <w:pPrChange w:id="145" w:author="Carol Nichols" w:date="2025-06-28T12:09:00Z" w16du:dateUtc="2025-06-28T16:09:00Z">
          <w:pPr>
            <w:pStyle w:val="Code"/>
          </w:pPr>
        </w:pPrChange>
      </w:pPr>
      <w:del w:id="146" w:author="Carol Nichols" w:date="2025-06-28T12:09:00Z" w16du:dateUtc="2025-06-28T16:09:00Z">
        <w:r w:rsidDel="002158A6">
          <w:delText xml:space="preserve">    "add_one",</w:delText>
        </w:r>
      </w:del>
    </w:p>
    <w:p w14:paraId="5FF3878D" w14:textId="77777777" w:rsidR="0053745A" w:rsidRDefault="00000000">
      <w:pPr>
        <w:pStyle w:val="Body"/>
        <w:rPr>
          <w:del w:id="147" w:author="Chris Krycho" w:date="2025-03-03T09:25:00Z"/>
          <w:rStyle w:val="LiteralGray"/>
          <w:rFonts w:cs="Times New Roman"/>
          <w:sz w:val="22"/>
          <w:szCs w:val="22"/>
          <w:lang w:val="en-CA"/>
        </w:rPr>
        <w:pPrChange w:id="148" w:author="Carol Nichols" w:date="2025-06-28T12:09:00Z" w16du:dateUtc="2025-06-28T16:09:00Z">
          <w:pPr>
            <w:pStyle w:val="Code"/>
          </w:pPr>
        </w:pPrChange>
      </w:pPr>
      <w:del w:id="149" w:author="Chris Krycho" w:date="2025-03-03T09:25:00Z">
        <w:r>
          <w:rPr>
            <w:rStyle w:val="LiteralGray"/>
          </w:rPr>
          <w:delText>]</w:delText>
        </w:r>
      </w:del>
    </w:p>
    <w:p w14:paraId="1CA419FF" w14:textId="77777777" w:rsidR="0053745A" w:rsidRDefault="0053745A">
      <w:pPr>
        <w:pStyle w:val="Body"/>
        <w:rPr>
          <w:del w:id="150" w:author="Chris Krycho" w:date="2025-03-03T09:25:00Z"/>
        </w:rPr>
      </w:pPr>
    </w:p>
    <w:p w14:paraId="5E860315" w14:textId="77777777" w:rsidR="0053745A" w:rsidRDefault="00000000">
      <w:pPr>
        <w:pStyle w:val="Body"/>
        <w:pPrChange w:id="151" w:author="Carol Nichols" w:date="2025-06-28T12:09:00Z" w16du:dateUtc="2025-06-28T16:09:00Z">
          <w:pPr>
            <w:pStyle w:val="CodeSpaceBelow"/>
          </w:pPr>
        </w:pPrChange>
      </w:pPr>
      <w:del w:id="152" w:author="Chris Krycho" w:date="2025-03-03T09:25:00Z">
        <w:r>
          <w:delText>Then g</w:delText>
        </w:r>
      </w:del>
      <w:ins w:id="153" w:author="Chris Krycho" w:date="2025-03-03T09:25:00Z">
        <w:r>
          <w:t>G</w:t>
        </w:r>
      </w:ins>
      <w:r>
        <w:t xml:space="preserve">enerate a new library crate named </w:t>
      </w:r>
      <w:r>
        <w:rPr>
          <w:rStyle w:val="Literal"/>
        </w:rPr>
        <w:t>add_one</w:t>
      </w:r>
      <w:r>
        <w:t>:</w:t>
      </w:r>
    </w:p>
    <w:p w14:paraId="5631265A" w14:textId="77777777" w:rsidR="0053745A" w:rsidRDefault="00000000">
      <w:pPr>
        <w:pStyle w:val="Code"/>
      </w:pPr>
      <w:r>
        <w:t xml:space="preserve">$ </w:t>
      </w:r>
      <w:r>
        <w:rPr>
          <w:rStyle w:val="LiteralBold"/>
        </w:rPr>
        <w:t>cargo new add_one --lib</w:t>
      </w:r>
    </w:p>
    <w:p w14:paraId="36992FD9" w14:textId="77777777" w:rsidR="0053745A" w:rsidRDefault="00000000">
      <w:pPr>
        <w:pStyle w:val="Code"/>
        <w:rPr>
          <w:ins w:id="154" w:author="Chris Krycho" w:date="2025-03-03T09:24:00Z"/>
        </w:rPr>
      </w:pPr>
      <w:r>
        <w:t xml:space="preserve">     Created library `add_one` package</w:t>
      </w:r>
    </w:p>
    <w:p w14:paraId="2DCD79EA" w14:textId="77777777" w:rsidR="0053745A" w:rsidRDefault="00000000">
      <w:pPr>
        <w:pStyle w:val="Code"/>
        <w:rPr>
          <w:ins w:id="155" w:author="Chris Krycho" w:date="2025-03-03T09:24:00Z"/>
        </w:rPr>
      </w:pPr>
      <w:ins w:id="156" w:author="Chris Krycho" w:date="2025-03-03T09:24:00Z">
        <w:r>
          <w:t xml:space="preserve">      Adding `add_one` as member of workspace at `file:///projects/add`</w:t>
        </w:r>
      </w:ins>
    </w:p>
    <w:p w14:paraId="3ECAD6EE" w14:textId="77777777" w:rsidR="0053745A" w:rsidRDefault="00000000">
      <w:pPr>
        <w:pStyle w:val="Body"/>
        <w:rPr>
          <w:ins w:id="157" w:author="Chris Krycho" w:date="2025-03-03T09:24:00Z"/>
        </w:rPr>
      </w:pPr>
      <w:ins w:id="158" w:author="Chris Krycho" w:date="2025-03-03T09:24:00Z">
        <w:r>
          <w:t xml:space="preserve">The top-level </w:t>
        </w:r>
        <w:r>
          <w:rPr>
            <w:rStyle w:val="Italic"/>
          </w:rPr>
          <w:t>Cargo.toml</w:t>
        </w:r>
        <w:r>
          <w:t xml:space="preserve"> will now include the </w:t>
        </w:r>
        <w:r>
          <w:rPr>
            <w:rStyle w:val="Italic"/>
          </w:rPr>
          <w:t>add_one</w:t>
        </w:r>
        <w:r>
          <w:t xml:space="preserve"> path in the </w:t>
        </w:r>
        <w:r>
          <w:rPr>
            <w:rStyle w:val="Literal"/>
          </w:rPr>
          <w:t>members</w:t>
        </w:r>
        <w:r>
          <w:t xml:space="preserve"> list:</w:t>
        </w:r>
      </w:ins>
    </w:p>
    <w:p w14:paraId="06A448E6" w14:textId="77777777" w:rsidR="0053745A" w:rsidRDefault="00000000">
      <w:pPr>
        <w:pStyle w:val="CodeLabel"/>
        <w:rPr>
          <w:ins w:id="159" w:author="Chris Krycho" w:date="2025-03-03T09:24:00Z"/>
        </w:rPr>
      </w:pPr>
      <w:ins w:id="160" w:author="Chris Krycho" w:date="2025-03-03T09:24:00Z">
        <w:r>
          <w:t>Cargo.toml</w:t>
        </w:r>
      </w:ins>
    </w:p>
    <w:p w14:paraId="678D4A43" w14:textId="77777777" w:rsidR="0053745A" w:rsidRDefault="00000000">
      <w:pPr>
        <w:pStyle w:val="Code"/>
        <w:rPr>
          <w:ins w:id="161" w:author="Chris Krycho" w:date="2025-03-03T09:24:00Z"/>
        </w:rPr>
      </w:pPr>
      <w:ins w:id="162" w:author="Chris Krycho" w:date="2025-03-03T09:24:00Z">
        <w:r>
          <w:rPr>
            <w:rStyle w:val="LiteralGray"/>
          </w:rPr>
          <w:lastRenderedPageBreak/>
          <w:t>[workspace]</w:t>
        </w:r>
      </w:ins>
    </w:p>
    <w:p w14:paraId="3266DAB6" w14:textId="77777777" w:rsidR="0053745A" w:rsidRPr="00895F02" w:rsidRDefault="00000000">
      <w:pPr>
        <w:pStyle w:val="Code"/>
        <w:rPr>
          <w:ins w:id="163" w:author="Chris Krycho" w:date="2025-03-03T09:24:00Z"/>
          <w:rStyle w:val="LiteralGray"/>
          <w:rPrChange w:id="164" w:author="Carol Nichols" w:date="2025-06-28T12:12:00Z" w16du:dateUtc="2025-06-28T16:12:00Z">
            <w:rPr>
              <w:ins w:id="165" w:author="Chris Krycho" w:date="2025-03-03T09:24:00Z"/>
            </w:rPr>
          </w:rPrChange>
        </w:rPr>
      </w:pPr>
      <w:ins w:id="166" w:author="Chris Krycho" w:date="2025-03-03T09:24:00Z">
        <w:r w:rsidRPr="00895F02">
          <w:rPr>
            <w:rStyle w:val="LiteralGray"/>
            <w:rPrChange w:id="167" w:author="Carol Nichols" w:date="2025-06-28T12:12:00Z" w16du:dateUtc="2025-06-28T16:12:00Z">
              <w:rPr/>
            </w:rPrChange>
          </w:rPr>
          <w:t>resolver = "3"</w:t>
        </w:r>
      </w:ins>
    </w:p>
    <w:p w14:paraId="2EE140F3" w14:textId="77777777" w:rsidR="0053745A" w:rsidRDefault="00000000">
      <w:pPr>
        <w:pStyle w:val="Code"/>
        <w:rPr>
          <w:ins w:id="168" w:author="Chris Krycho" w:date="2025-03-03T09:24:00Z"/>
        </w:rPr>
      </w:pPr>
      <w:ins w:id="169" w:author="Chris Krycho" w:date="2025-03-03T09:24:00Z">
        <w:r>
          <w:rPr>
            <w:rStyle w:val="LiteralGray"/>
          </w:rPr>
          <w:t>members = ["adder",</w:t>
        </w:r>
        <w:r>
          <w:t xml:space="preserve"> "add_one"</w:t>
        </w:r>
        <w:r>
          <w:rPr>
            <w:rStyle w:val="LiteralGray"/>
          </w:rPr>
          <w:t>]</w:t>
        </w:r>
      </w:ins>
    </w:p>
    <w:p w14:paraId="12857309" w14:textId="77777777" w:rsidR="0053745A" w:rsidRDefault="00000000">
      <w:pPr>
        <w:pStyle w:val="Body"/>
      </w:pPr>
      <w:r>
        <w:t xml:space="preserve">Your </w:t>
      </w:r>
      <w:r>
        <w:rPr>
          <w:rStyle w:val="Italic"/>
        </w:rPr>
        <w:t>add</w:t>
      </w:r>
      <w:r>
        <w:t xml:space="preserve"> directory should now have these directories and files:</w:t>
      </w:r>
    </w:p>
    <w:p w14:paraId="249AE20F" w14:textId="77777777" w:rsidR="0053745A" w:rsidRDefault="00000000">
      <w:pPr>
        <w:pStyle w:val="Code"/>
      </w:pPr>
      <w:r>
        <w:t>├── Cargo.lock</w:t>
      </w:r>
    </w:p>
    <w:p w14:paraId="64DF1F5B" w14:textId="77777777" w:rsidR="0053745A" w:rsidRDefault="00000000">
      <w:pPr>
        <w:pStyle w:val="Code"/>
      </w:pPr>
      <w:r>
        <w:t>├── Cargo.toml</w:t>
      </w:r>
    </w:p>
    <w:p w14:paraId="5EC2D1F4" w14:textId="77777777" w:rsidR="0053745A" w:rsidRDefault="00000000">
      <w:pPr>
        <w:pStyle w:val="Code"/>
      </w:pPr>
      <w:r>
        <w:t>├── add_one</w:t>
      </w:r>
    </w:p>
    <w:p w14:paraId="72FD6D0E" w14:textId="77777777" w:rsidR="0053745A" w:rsidRDefault="00000000">
      <w:pPr>
        <w:pStyle w:val="Code"/>
      </w:pPr>
      <w:r>
        <w:t>│   ├── Cargo.toml</w:t>
      </w:r>
    </w:p>
    <w:p w14:paraId="7F4DB61B" w14:textId="77777777" w:rsidR="0053745A" w:rsidRDefault="00000000">
      <w:pPr>
        <w:pStyle w:val="Code"/>
      </w:pPr>
      <w:r>
        <w:t>│   └── src</w:t>
      </w:r>
    </w:p>
    <w:p w14:paraId="63502BF5" w14:textId="77777777" w:rsidR="0053745A" w:rsidRDefault="00000000">
      <w:pPr>
        <w:pStyle w:val="Code"/>
      </w:pPr>
      <w:r>
        <w:t>│       └── lib.rs</w:t>
      </w:r>
    </w:p>
    <w:p w14:paraId="15B3437A" w14:textId="77777777" w:rsidR="0053745A" w:rsidRDefault="00000000">
      <w:pPr>
        <w:pStyle w:val="Code"/>
      </w:pPr>
      <w:r>
        <w:t>├── adder</w:t>
      </w:r>
    </w:p>
    <w:p w14:paraId="19306143" w14:textId="77777777" w:rsidR="0053745A" w:rsidRDefault="00000000">
      <w:pPr>
        <w:pStyle w:val="Code"/>
      </w:pPr>
      <w:r>
        <w:t>│   ├── Cargo.toml</w:t>
      </w:r>
    </w:p>
    <w:p w14:paraId="700FF4D2" w14:textId="77777777" w:rsidR="0053745A" w:rsidRDefault="00000000">
      <w:pPr>
        <w:pStyle w:val="Code"/>
      </w:pPr>
      <w:r>
        <w:t>│   └── src</w:t>
      </w:r>
    </w:p>
    <w:p w14:paraId="2F2FFFF2" w14:textId="77777777" w:rsidR="0053745A" w:rsidRDefault="00000000">
      <w:pPr>
        <w:pStyle w:val="Code"/>
      </w:pPr>
      <w:r>
        <w:t>│       └── main.rs</w:t>
      </w:r>
    </w:p>
    <w:p w14:paraId="5F7AB0B8" w14:textId="77777777" w:rsidR="0053745A" w:rsidRDefault="00000000">
      <w:pPr>
        <w:pStyle w:val="Code"/>
      </w:pPr>
      <w:r>
        <w:t>└── target</w:t>
      </w:r>
    </w:p>
    <w:p w14:paraId="00DA5977" w14:textId="77777777" w:rsidR="0053745A" w:rsidRDefault="00000000">
      <w:pPr>
        <w:pStyle w:val="Body"/>
      </w:pPr>
      <w:r>
        <w:t xml:space="preserve">In the </w:t>
      </w:r>
      <w:r>
        <w:rPr>
          <w:rStyle w:val="Italic"/>
        </w:rPr>
        <w:t>add_one/src/lib.rs</w:t>
      </w:r>
      <w:r>
        <w:t xml:space="preserve"> file, let’s add an </w:t>
      </w:r>
      <w:r>
        <w:rPr>
          <w:rStyle w:val="Literal"/>
        </w:rPr>
        <w:t>add_one</w:t>
      </w:r>
      <w:r>
        <w:t xml:space="preserve"> function:</w:t>
      </w:r>
    </w:p>
    <w:p w14:paraId="53A6DCCE" w14:textId="77777777" w:rsidR="0053745A" w:rsidRDefault="00000000">
      <w:pPr>
        <w:pStyle w:val="CodeLabel"/>
      </w:pPr>
      <w:r>
        <w:t>add_one/src/lib.rs</w:t>
      </w:r>
    </w:p>
    <w:p w14:paraId="4371BBFB" w14:textId="77777777" w:rsidR="0053745A" w:rsidRDefault="00000000">
      <w:pPr>
        <w:pStyle w:val="Code"/>
      </w:pPr>
      <w:r>
        <w:t>pub fn add_one(x: i32) -&gt; i32 {</w:t>
      </w:r>
    </w:p>
    <w:p w14:paraId="7D4555C2" w14:textId="77777777" w:rsidR="0053745A" w:rsidRDefault="00000000">
      <w:pPr>
        <w:pStyle w:val="Code"/>
      </w:pPr>
      <w:r>
        <w:t xml:space="preserve">    x + 1</w:t>
      </w:r>
    </w:p>
    <w:p w14:paraId="67F801EA" w14:textId="77777777" w:rsidR="0053745A" w:rsidRDefault="00000000">
      <w:pPr>
        <w:pStyle w:val="Code"/>
      </w:pPr>
      <w:r>
        <w:t>}</w:t>
      </w:r>
    </w:p>
    <w:p w14:paraId="306E5363" w14:textId="080386D9" w:rsidR="0053745A" w:rsidRDefault="00000000">
      <w:pPr>
        <w:pStyle w:val="Body"/>
      </w:pPr>
      <w:r>
        <w:t xml:space="preserve">Now we can have the </w:t>
      </w:r>
      <w:r>
        <w:rPr>
          <w:rStyle w:val="Literal"/>
        </w:rPr>
        <w:t>adder</w:t>
      </w:r>
      <w:r>
        <w:t xml:space="preserve"> package with our binary depend on the </w:t>
      </w:r>
      <w:r>
        <w:rPr>
          <w:rStyle w:val="Literal"/>
        </w:rPr>
        <w:t>add_one</w:t>
      </w:r>
      <w:r>
        <w:t xml:space="preserve"> package that has our library. First</w:t>
      </w:r>
      <w:ins w:id="170" w:author="Carol Nichols" w:date="2025-06-28T13:57:00Z" w16du:dateUtc="2025-06-28T17:57:00Z">
        <w:r w:rsidR="00353AE8">
          <w:t>,</w:t>
        </w:r>
      </w:ins>
      <w:r>
        <w:t xml:space="preserve"> we’ll need to add a path dependency on </w:t>
      </w:r>
      <w:r>
        <w:rPr>
          <w:rStyle w:val="Literal"/>
        </w:rPr>
        <w:t>add_one</w:t>
      </w:r>
      <w:r>
        <w:t xml:space="preserve"> to </w:t>
      </w:r>
      <w:r>
        <w:rPr>
          <w:rStyle w:val="Italic"/>
        </w:rPr>
        <w:t>adder/Cargo.toml</w:t>
      </w:r>
      <w:ins w:id="171" w:author="Carol Nichols" w:date="2025-06-28T13:57:00Z" w16du:dateUtc="2025-06-28T17:57:00Z">
        <w:r w:rsidR="00353AE8">
          <w:t>.</w:t>
        </w:r>
      </w:ins>
      <w:del w:id="172" w:author="Carol Nichols" w:date="2025-06-28T13:57:00Z" w16du:dateUtc="2025-06-28T17:57:00Z">
        <w:r w:rsidDel="00353AE8">
          <w:delText>:</w:delText>
        </w:r>
      </w:del>
    </w:p>
    <w:p w14:paraId="1381CD97" w14:textId="77777777" w:rsidR="0053745A" w:rsidRDefault="00000000">
      <w:pPr>
        <w:pStyle w:val="CodeLabel"/>
      </w:pPr>
      <w:r>
        <w:t>adder/Cargo.toml</w:t>
      </w:r>
    </w:p>
    <w:p w14:paraId="75B8DE69" w14:textId="77777777" w:rsidR="0053745A" w:rsidRDefault="00000000">
      <w:pPr>
        <w:pStyle w:val="Code"/>
      </w:pPr>
      <w:r>
        <w:rPr>
          <w:rStyle w:val="LiteralGray"/>
        </w:rPr>
        <w:t>[dependencies]</w:t>
      </w:r>
    </w:p>
    <w:p w14:paraId="50396A10" w14:textId="77777777" w:rsidR="0053745A" w:rsidRDefault="00000000">
      <w:pPr>
        <w:pStyle w:val="Code"/>
      </w:pPr>
      <w:r>
        <w:t>add_one = { path = "../add_one" }</w:t>
      </w:r>
    </w:p>
    <w:p w14:paraId="45A6D4AF" w14:textId="77777777" w:rsidR="0053745A" w:rsidRDefault="00000000">
      <w:pPr>
        <w:pStyle w:val="Body"/>
      </w:pPr>
      <w:r>
        <w:t>Cargo doesn’t assume that crates in a workspace will depend on each other, so we need to be explicit about the dependency relationships.</w:t>
      </w:r>
    </w:p>
    <w:p w14:paraId="2C3A147E" w14:textId="77777777" w:rsidR="0053745A" w:rsidRDefault="00000000">
      <w:pPr>
        <w:pStyle w:val="Body"/>
      </w:pPr>
      <w:r>
        <w:t xml:space="preserve">Next, let’s use the </w:t>
      </w:r>
      <w:r>
        <w:rPr>
          <w:rStyle w:val="Literal"/>
        </w:rPr>
        <w:t>add_one</w:t>
      </w:r>
      <w:r>
        <w:t xml:space="preserve"> function (from the </w:t>
      </w:r>
      <w:r>
        <w:rPr>
          <w:rStyle w:val="Literal"/>
        </w:rPr>
        <w:t>add_one</w:t>
      </w:r>
      <w:r>
        <w:t xml:space="preserve"> crate) in the </w:t>
      </w:r>
      <w:r>
        <w:rPr>
          <w:rStyle w:val="Literal"/>
        </w:rPr>
        <w:t>adder</w:t>
      </w:r>
      <w:r>
        <w:t xml:space="preserve"> crate. Open the </w:t>
      </w:r>
      <w:r>
        <w:rPr>
          <w:rStyle w:val="Italic"/>
        </w:rPr>
        <w:t>adder/src/main.rs</w:t>
      </w:r>
      <w:r>
        <w:t xml:space="preserve"> file and </w:t>
      </w:r>
      <w:del w:id="173" w:author="Chris Krycho" w:date="2025-03-03T09:23:00Z">
        <w:r>
          <w:delText xml:space="preserve">add a </w:delText>
        </w:r>
        <w:r>
          <w:rPr>
            <w:rStyle w:val="Literal"/>
          </w:rPr>
          <w:delText>use</w:delText>
        </w:r>
        <w:r>
          <w:delText xml:space="preserve"> line at the top to bring the new </w:delText>
        </w:r>
        <w:r>
          <w:rPr>
            <w:rStyle w:val="Literal"/>
          </w:rPr>
          <w:delText>add_one</w:delText>
        </w:r>
        <w:r>
          <w:delText xml:space="preserve"> library crate into scope. Then </w:delText>
        </w:r>
      </w:del>
      <w:r>
        <w:t xml:space="preserve">change the </w:t>
      </w:r>
      <w:r>
        <w:rPr>
          <w:rStyle w:val="Literal"/>
        </w:rPr>
        <w:t>main</w:t>
      </w:r>
      <w:r>
        <w:t xml:space="preserve"> function to call the </w:t>
      </w:r>
      <w:r>
        <w:rPr>
          <w:rStyle w:val="Literal"/>
        </w:rPr>
        <w:t>add_one</w:t>
      </w:r>
      <w:r>
        <w:t xml:space="preserve"> function, as in Listing 14-7.</w:t>
      </w:r>
    </w:p>
    <w:p w14:paraId="4B30F439" w14:textId="77777777" w:rsidR="0053745A" w:rsidRDefault="00000000">
      <w:pPr>
        <w:pStyle w:val="CodeLabel"/>
      </w:pPr>
      <w:r>
        <w:t>adder/src/main.rs</w:t>
      </w:r>
    </w:p>
    <w:p w14:paraId="30160F5E" w14:textId="77777777" w:rsidR="0053745A" w:rsidRDefault="00000000">
      <w:pPr>
        <w:pStyle w:val="Code"/>
        <w:rPr>
          <w:del w:id="174" w:author="Chris Krycho" w:date="2025-03-03T09:23:00Z"/>
        </w:rPr>
      </w:pPr>
      <w:del w:id="175" w:author="Chris Krycho" w:date="2025-03-03T09:23:00Z">
        <w:r>
          <w:delText>use add_one;</w:delText>
        </w:r>
      </w:del>
    </w:p>
    <w:p w14:paraId="595848C3" w14:textId="77777777" w:rsidR="0053745A" w:rsidRDefault="0053745A">
      <w:pPr>
        <w:pStyle w:val="Code"/>
        <w:rPr>
          <w:del w:id="176" w:author="Chris Krycho" w:date="2025-03-03T09:23:00Z"/>
        </w:rPr>
      </w:pPr>
    </w:p>
    <w:p w14:paraId="2AEC42D9" w14:textId="77777777" w:rsidR="0053745A" w:rsidRDefault="00000000">
      <w:pPr>
        <w:pStyle w:val="Code"/>
      </w:pPr>
      <w:r>
        <w:rPr>
          <w:rStyle w:val="LiteralGray"/>
        </w:rPr>
        <w:t>fn main() {</w:t>
      </w:r>
    </w:p>
    <w:p w14:paraId="44CD48C9" w14:textId="77777777" w:rsidR="0053745A" w:rsidRDefault="00000000">
      <w:pPr>
        <w:pStyle w:val="Code"/>
      </w:pPr>
      <w:r>
        <w:t xml:space="preserve">    let num = 10;</w:t>
      </w:r>
    </w:p>
    <w:p w14:paraId="126E2B94" w14:textId="77777777" w:rsidR="0053745A" w:rsidRDefault="00000000">
      <w:pPr>
        <w:pStyle w:val="Code"/>
      </w:pPr>
      <w:r>
        <w:t xml:space="preserve">    println!(</w:t>
      </w:r>
    </w:p>
    <w:p w14:paraId="278A771A" w14:textId="77777777" w:rsidR="0053745A" w:rsidRDefault="00000000">
      <w:pPr>
        <w:pStyle w:val="Code"/>
      </w:pPr>
      <w:r>
        <w:t xml:space="preserve">        "Hello, world! {num} plus one is {}!",</w:t>
      </w:r>
    </w:p>
    <w:p w14:paraId="0607EBFA" w14:textId="77777777" w:rsidR="0053745A" w:rsidRDefault="00000000">
      <w:pPr>
        <w:pStyle w:val="Code"/>
      </w:pPr>
      <w:r>
        <w:t xml:space="preserve">        add_one::add_one(num)</w:t>
      </w:r>
    </w:p>
    <w:p w14:paraId="78F48CE4" w14:textId="77777777" w:rsidR="0053745A" w:rsidRDefault="00000000">
      <w:pPr>
        <w:pStyle w:val="Code"/>
      </w:pPr>
      <w:r>
        <w:t xml:space="preserve">    );</w:t>
      </w:r>
    </w:p>
    <w:p w14:paraId="58CDF413" w14:textId="77777777" w:rsidR="0053745A" w:rsidRDefault="00000000">
      <w:pPr>
        <w:pStyle w:val="Code"/>
      </w:pPr>
      <w:r>
        <w:rPr>
          <w:rStyle w:val="LiteralGray"/>
        </w:rPr>
        <w:t>}</w:t>
      </w:r>
    </w:p>
    <w:p w14:paraId="7019504C" w14:textId="77777777" w:rsidR="0053745A" w:rsidRDefault="00000000">
      <w:pPr>
        <w:pStyle w:val="CodeListingCaption"/>
      </w:pPr>
      <w:r>
        <w:lastRenderedPageBreak/>
        <w:t xml:space="preserve">Using the </w:t>
      </w:r>
      <w:r>
        <w:rPr>
          <w:rStyle w:val="Literal"/>
        </w:rPr>
        <w:t>add_one</w:t>
      </w:r>
      <w:r>
        <w:t xml:space="preserve"> library crate from the </w:t>
      </w:r>
      <w:r>
        <w:rPr>
          <w:rStyle w:val="Literal"/>
        </w:rPr>
        <w:t>adder</w:t>
      </w:r>
      <w:r>
        <w:t xml:space="preserve"> crate</w:t>
      </w:r>
    </w:p>
    <w:p w14:paraId="162A53D2" w14:textId="77777777" w:rsidR="0053745A" w:rsidRDefault="00000000">
      <w:pPr>
        <w:pStyle w:val="Body"/>
      </w:pPr>
      <w:r>
        <w:t xml:space="preserve">Let’s build the workspace by running </w:t>
      </w:r>
      <w:r>
        <w:rPr>
          <w:rStyle w:val="Literal"/>
        </w:rPr>
        <w:t>cargo build</w:t>
      </w:r>
      <w:r>
        <w:t xml:space="preserve"> in the top-level </w:t>
      </w:r>
      <w:r>
        <w:rPr>
          <w:rStyle w:val="Italic"/>
        </w:rPr>
        <w:t>add</w:t>
      </w:r>
      <w:r>
        <w:t xml:space="preserve"> directory!</w:t>
      </w:r>
    </w:p>
    <w:p w14:paraId="70DE5B74" w14:textId="77777777" w:rsidR="0053745A" w:rsidRDefault="00000000">
      <w:pPr>
        <w:pStyle w:val="Code"/>
      </w:pPr>
      <w:r>
        <w:t xml:space="preserve">$ </w:t>
      </w:r>
      <w:r>
        <w:rPr>
          <w:rStyle w:val="LiteralBold"/>
        </w:rPr>
        <w:t>cargo build</w:t>
      </w:r>
    </w:p>
    <w:p w14:paraId="1D676BE0" w14:textId="77777777" w:rsidR="0053745A" w:rsidRDefault="00000000">
      <w:pPr>
        <w:pStyle w:val="Code"/>
      </w:pPr>
      <w:r>
        <w:t xml:space="preserve">   Compiling add_one v0.1.0 (file:///projects/add/add_one)</w:t>
      </w:r>
    </w:p>
    <w:p w14:paraId="23A23815" w14:textId="77777777" w:rsidR="0053745A" w:rsidRDefault="00000000">
      <w:pPr>
        <w:pStyle w:val="Code"/>
      </w:pPr>
      <w:r>
        <w:t xml:space="preserve">   Compiling adder v0.1.0 (file:///projects/add/adder)</w:t>
      </w:r>
    </w:p>
    <w:p w14:paraId="214E50F4" w14:textId="77777777" w:rsidR="0053745A" w:rsidRDefault="00000000">
      <w:pPr>
        <w:pStyle w:val="Code"/>
      </w:pPr>
      <w:r>
        <w:t xml:space="preserve">    Finished </w:t>
      </w:r>
      <w:ins w:id="177" w:author="Chris Krycho" w:date="2025-03-03T09:10:00Z">
        <w:r>
          <w:t>`</w:t>
        </w:r>
      </w:ins>
      <w:r>
        <w:t>dev</w:t>
      </w:r>
      <w:ins w:id="178" w:author="Chris Krycho" w:date="2025-03-03T09:10:00Z">
        <w:r>
          <w:t>` profile</w:t>
        </w:r>
      </w:ins>
      <w:r>
        <w:t xml:space="preserve"> [unoptimized + debuginfo] target(s) in 0.68s</w:t>
      </w:r>
    </w:p>
    <w:p w14:paraId="54845384" w14:textId="77777777" w:rsidR="0053745A" w:rsidRDefault="00000000">
      <w:pPr>
        <w:pStyle w:val="Body"/>
      </w:pPr>
      <w:r>
        <w:fldChar w:fldCharType="begin"/>
      </w:r>
      <w:r>
        <w:rPr>
          <w:spacing w:val="3"/>
        </w:rPr>
        <w:instrText xml:space="preserve"> XE "Cargo:commands: " </w:instrText>
      </w:r>
      <w:r>
        <w:rPr>
          <w:spacing w:val="3"/>
        </w:rPr>
        <w:fldChar w:fldCharType="end"/>
      </w:r>
      <w:r>
        <w:t xml:space="preserve">To run the binary crate from the </w:t>
      </w:r>
      <w:r>
        <w:rPr>
          <w:rStyle w:val="Italic"/>
        </w:rPr>
        <w:t>add</w:t>
      </w:r>
      <w:r>
        <w:t xml:space="preserve"> directory, we can specify which package in the workspace we want to run by using the </w:t>
      </w:r>
      <w:r>
        <w:rPr>
          <w:rStyle w:val="Literal"/>
        </w:rPr>
        <w:t>-p</w:t>
      </w:r>
      <w:r>
        <w:t xml:space="preserve"> argument and the package name with </w:t>
      </w:r>
      <w:r>
        <w:rPr>
          <w:rStyle w:val="Literal"/>
        </w:rPr>
        <w:t>cargo run</w:t>
      </w:r>
      <w:r>
        <w:t>:</w:t>
      </w:r>
    </w:p>
    <w:p w14:paraId="7384D59A" w14:textId="77777777" w:rsidR="0053745A" w:rsidRDefault="00000000">
      <w:pPr>
        <w:pStyle w:val="Code"/>
      </w:pPr>
      <w:r>
        <w:t xml:space="preserve">$ </w:t>
      </w:r>
      <w:r>
        <w:rPr>
          <w:rStyle w:val="LiteralBold"/>
        </w:rPr>
        <w:t>cargo run -p adder</w:t>
      </w:r>
    </w:p>
    <w:p w14:paraId="4A036F4E" w14:textId="77777777" w:rsidR="0053745A" w:rsidRDefault="00000000">
      <w:pPr>
        <w:pStyle w:val="Code"/>
      </w:pPr>
      <w:r>
        <w:t xml:space="preserve">    Finished </w:t>
      </w:r>
      <w:ins w:id="179" w:author="Chris Krycho" w:date="2025-03-03T09:10:00Z">
        <w:r>
          <w:t>`</w:t>
        </w:r>
      </w:ins>
      <w:r>
        <w:t>dev</w:t>
      </w:r>
      <w:ins w:id="180" w:author="Chris Krycho" w:date="2025-03-03T09:10:00Z">
        <w:r>
          <w:t>` profile</w:t>
        </w:r>
      </w:ins>
      <w:r>
        <w:t xml:space="preserve"> [unoptimized + debuginfo] target(s) in 0.0s</w:t>
      </w:r>
    </w:p>
    <w:p w14:paraId="00D1CEA5" w14:textId="77777777" w:rsidR="0053745A" w:rsidRDefault="00000000">
      <w:pPr>
        <w:pStyle w:val="Code"/>
      </w:pPr>
      <w:r>
        <w:t xml:space="preserve">     Running `target/debug/adder`</w:t>
      </w:r>
    </w:p>
    <w:p w14:paraId="0BF1321D" w14:textId="77777777" w:rsidR="0053745A" w:rsidRDefault="00000000">
      <w:pPr>
        <w:pStyle w:val="Code"/>
      </w:pPr>
      <w:r>
        <w:t>Hello, world! 10 plus one is 11!</w:t>
      </w:r>
    </w:p>
    <w:p w14:paraId="3F1C2F6B" w14:textId="77777777" w:rsidR="0053745A" w:rsidRDefault="00000000">
      <w:pPr>
        <w:pStyle w:val="Body"/>
      </w:pPr>
      <w:r>
        <w:t xml:space="preserve">This runs the code in </w:t>
      </w:r>
      <w:r>
        <w:rPr>
          <w:rStyle w:val="Italic"/>
        </w:rPr>
        <w:t>adder/src/main.rs</w:t>
      </w:r>
      <w:r>
        <w:t xml:space="preserve">, which depends on the </w:t>
      </w:r>
      <w:r>
        <w:rPr>
          <w:rStyle w:val="Literal"/>
        </w:rPr>
        <w:t>add_one</w:t>
      </w:r>
      <w:r>
        <w:t xml:space="preserve"> crate.</w:t>
      </w:r>
    </w:p>
    <w:p w14:paraId="3753F9A5" w14:textId="77777777" w:rsidR="0053745A" w:rsidRDefault="00000000">
      <w:pPr>
        <w:pStyle w:val="HeadC"/>
        <w:spacing w:before="180"/>
      </w:pPr>
      <w:r>
        <w:fldChar w:fldCharType="begin"/>
      </w:r>
      <w:r>
        <w:instrText xml:space="preserve"> XE "Cargo.lock: " </w:instrText>
      </w:r>
      <w:r>
        <w:fldChar w:fldCharType="end"/>
      </w:r>
      <w:r>
        <w:t>Depending on an External Package in a Workspace</w:t>
      </w:r>
    </w:p>
    <w:p w14:paraId="2B9D020A" w14:textId="77777777" w:rsidR="0053745A" w:rsidRDefault="00000000">
      <w:pPr>
        <w:pStyle w:val="Body"/>
      </w:pPr>
      <w:r>
        <w:t xml:space="preserve">Notice that the workspace has only one </w:t>
      </w:r>
      <w:r>
        <w:rPr>
          <w:rStyle w:val="Italic"/>
        </w:rPr>
        <w:t>Cargo.lock</w:t>
      </w:r>
      <w:r>
        <w:t xml:space="preserve"> file at the top level, rather than having a </w:t>
      </w:r>
      <w:r>
        <w:rPr>
          <w:rStyle w:val="Italic"/>
        </w:rPr>
        <w:t>Cargo.lock</w:t>
      </w:r>
      <w:r>
        <w:t xml:space="preserve"> in each crate’s directory. This ensures that all crates are using the same version of all dependencies. If we add the </w:t>
      </w:r>
      <w:r>
        <w:rPr>
          <w:rStyle w:val="Literal"/>
        </w:rPr>
        <w:t>rand</w:t>
      </w:r>
      <w:r>
        <w:t xml:space="preserve"> package to the </w:t>
      </w:r>
      <w:r>
        <w:rPr>
          <w:rStyle w:val="Italic"/>
        </w:rPr>
        <w:t>adder/Cargo.toml</w:t>
      </w:r>
      <w:r>
        <w:t xml:space="preserve"> and </w:t>
      </w:r>
      <w:r>
        <w:rPr>
          <w:rStyle w:val="Italic"/>
        </w:rPr>
        <w:t>add_one/Cargo.toml</w:t>
      </w:r>
      <w:r>
        <w:t xml:space="preserve"> files, Cargo will resolve both of those to one version of </w:t>
      </w:r>
      <w:r>
        <w:rPr>
          <w:rStyle w:val="Literal"/>
        </w:rPr>
        <w:t>rand</w:t>
      </w:r>
      <w:r>
        <w:t xml:space="preserve"> and record that in the one </w:t>
      </w:r>
      <w:r>
        <w:rPr>
          <w:rStyle w:val="Italic"/>
        </w:rPr>
        <w:t>Cargo.lock</w:t>
      </w:r>
      <w:r>
        <w:t xml:space="preserve">. Making all crates in the workspace use the same dependencies means the crates will always be compatible with each other. Let’s add the </w:t>
      </w:r>
      <w:r>
        <w:rPr>
          <w:rStyle w:val="Literal"/>
        </w:rPr>
        <w:t>rand</w:t>
      </w:r>
      <w:r>
        <w:t xml:space="preserve"> crate to the </w:t>
      </w:r>
      <w:r>
        <w:rPr>
          <w:rStyle w:val="Literal"/>
        </w:rPr>
        <w:t>[dependencies]</w:t>
      </w:r>
      <w:r>
        <w:t xml:space="preserve"> section in the </w:t>
      </w:r>
      <w:r>
        <w:rPr>
          <w:rStyle w:val="Italic"/>
        </w:rPr>
        <w:t>add_one/Cargo.toml</w:t>
      </w:r>
      <w:r>
        <w:t xml:space="preserve"> file so we can use the </w:t>
      </w:r>
      <w:r>
        <w:rPr>
          <w:rStyle w:val="Literal"/>
        </w:rPr>
        <w:t>rand</w:t>
      </w:r>
      <w:r>
        <w:t xml:space="preserve"> crate in the </w:t>
      </w:r>
      <w:r>
        <w:rPr>
          <w:rStyle w:val="Literal"/>
        </w:rPr>
        <w:t>add_one</w:t>
      </w:r>
      <w:r>
        <w:t xml:space="preserve"> crate:</w:t>
      </w:r>
    </w:p>
    <w:p w14:paraId="4163FDF8" w14:textId="77777777" w:rsidR="0053745A" w:rsidRDefault="00000000">
      <w:pPr>
        <w:pStyle w:val="CodeLabel"/>
      </w:pPr>
      <w:r>
        <w:t>add_one/Cargo.toml</w:t>
      </w:r>
    </w:p>
    <w:p w14:paraId="3412DFBF" w14:textId="77777777" w:rsidR="0053745A" w:rsidRDefault="00000000">
      <w:pPr>
        <w:pStyle w:val="Code"/>
      </w:pPr>
      <w:r>
        <w:rPr>
          <w:rStyle w:val="LiteralGray"/>
        </w:rPr>
        <w:t>[dependencies]</w:t>
      </w:r>
    </w:p>
    <w:p w14:paraId="531E7542" w14:textId="77777777" w:rsidR="0053745A" w:rsidRDefault="00000000">
      <w:pPr>
        <w:pStyle w:val="Code"/>
      </w:pPr>
      <w:r>
        <w:t>rand = "0.8.5"</w:t>
      </w:r>
    </w:p>
    <w:p w14:paraId="52853AC5" w14:textId="77777777" w:rsidR="0053745A" w:rsidRDefault="00000000">
      <w:pPr>
        <w:pStyle w:val="Body"/>
      </w:pPr>
      <w:r>
        <w:t xml:space="preserve">We can now add </w:t>
      </w:r>
      <w:r>
        <w:rPr>
          <w:rStyle w:val="Literal"/>
        </w:rPr>
        <w:t>use rand;</w:t>
      </w:r>
      <w:r>
        <w:t xml:space="preserve"> to the </w:t>
      </w:r>
      <w:r>
        <w:rPr>
          <w:rStyle w:val="Italic"/>
        </w:rPr>
        <w:t>add_one/src/lib.rs</w:t>
      </w:r>
      <w:r>
        <w:t xml:space="preserve"> file, and building the whole workspace by running </w:t>
      </w:r>
      <w:r>
        <w:rPr>
          <w:rStyle w:val="Literal"/>
        </w:rPr>
        <w:t>cargo build</w:t>
      </w:r>
      <w:r>
        <w:t xml:space="preserve"> in the </w:t>
      </w:r>
      <w:r>
        <w:rPr>
          <w:rStyle w:val="Italic"/>
        </w:rPr>
        <w:t>add</w:t>
      </w:r>
      <w:r>
        <w:t xml:space="preserve"> directory will bring in and compile the </w:t>
      </w:r>
      <w:r>
        <w:rPr>
          <w:rStyle w:val="Literal"/>
        </w:rPr>
        <w:t>rand</w:t>
      </w:r>
      <w:r>
        <w:t xml:space="preserve"> crate. We will get one warning because we aren’t referring to the </w:t>
      </w:r>
      <w:r>
        <w:rPr>
          <w:rStyle w:val="Literal"/>
        </w:rPr>
        <w:t>rand</w:t>
      </w:r>
      <w:r>
        <w:t xml:space="preserve"> we brought into scope:</w:t>
      </w:r>
    </w:p>
    <w:p w14:paraId="5C2C7094" w14:textId="77777777" w:rsidR="0053745A" w:rsidRDefault="00000000">
      <w:pPr>
        <w:pStyle w:val="Code"/>
      </w:pPr>
      <w:r>
        <w:lastRenderedPageBreak/>
        <w:t xml:space="preserve">$ </w:t>
      </w:r>
      <w:r>
        <w:rPr>
          <w:rStyle w:val="LiteralBold"/>
        </w:rPr>
        <w:t>cargo build</w:t>
      </w:r>
    </w:p>
    <w:p w14:paraId="2FE7D5E1" w14:textId="77777777" w:rsidR="0053745A" w:rsidRDefault="00000000">
      <w:pPr>
        <w:pStyle w:val="Code"/>
      </w:pPr>
      <w:r>
        <w:t xml:space="preserve">    Updating crates.io index</w:t>
      </w:r>
    </w:p>
    <w:p w14:paraId="6C04D2BB" w14:textId="77777777" w:rsidR="0053745A" w:rsidRDefault="00000000">
      <w:pPr>
        <w:pStyle w:val="Code"/>
      </w:pPr>
      <w:r>
        <w:t xml:space="preserve">  Downloaded rand v0.8.5</w:t>
      </w:r>
    </w:p>
    <w:p w14:paraId="10154067" w14:textId="77777777" w:rsidR="0053745A" w:rsidRDefault="00000000">
      <w:pPr>
        <w:pStyle w:val="Code"/>
      </w:pPr>
      <w:r>
        <w:t xml:space="preserve">   </w:t>
      </w:r>
      <w:r>
        <w:rPr>
          <w:rStyle w:val="LiteralItalic"/>
        </w:rPr>
        <w:t>--snip--</w:t>
      </w:r>
    </w:p>
    <w:p w14:paraId="1A547B9F" w14:textId="77777777" w:rsidR="0053745A" w:rsidRDefault="00000000">
      <w:pPr>
        <w:pStyle w:val="Code"/>
      </w:pPr>
      <w:r>
        <w:t xml:space="preserve">   Compiling rand v0.8.5</w:t>
      </w:r>
    </w:p>
    <w:p w14:paraId="36175230" w14:textId="77777777" w:rsidR="0053745A" w:rsidRDefault="00000000">
      <w:pPr>
        <w:pStyle w:val="Code"/>
      </w:pPr>
      <w:r>
        <w:t xml:space="preserve">   Compiling add_one v0.1.0 (file:///projects/add/add_one)</w:t>
      </w:r>
    </w:p>
    <w:p w14:paraId="37B8C398" w14:textId="77777777" w:rsidR="0053745A" w:rsidRDefault="00000000">
      <w:pPr>
        <w:pStyle w:val="Code"/>
      </w:pPr>
      <w:r>
        <w:t xml:space="preserve">   Compiling adder v0.1.0 (file:///projects/add/adder)</w:t>
      </w:r>
    </w:p>
    <w:p w14:paraId="463474FC" w14:textId="77777777" w:rsidR="0053745A" w:rsidRDefault="00000000">
      <w:pPr>
        <w:pStyle w:val="Code"/>
      </w:pPr>
      <w:r>
        <w:t xml:space="preserve">    Finished </w:t>
      </w:r>
      <w:ins w:id="181" w:author="Chris Krycho" w:date="2025-03-03T09:28:00Z">
        <w:r>
          <w:t>`</w:t>
        </w:r>
      </w:ins>
      <w:r>
        <w:t>dev</w:t>
      </w:r>
      <w:ins w:id="182" w:author="Chris Krycho" w:date="2025-03-03T09:28:00Z">
        <w:r>
          <w:t>` profile</w:t>
        </w:r>
      </w:ins>
      <w:r>
        <w:t xml:space="preserve"> [unoptimized + debuginfo] target(s) in 10.18s</w:t>
      </w:r>
    </w:p>
    <w:p w14:paraId="6578CE6C" w14:textId="77777777" w:rsidR="0053745A" w:rsidRDefault="00000000">
      <w:pPr>
        <w:pStyle w:val="Body"/>
      </w:pPr>
      <w:r>
        <w:t xml:space="preserve">The top-level </w:t>
      </w:r>
      <w:r>
        <w:rPr>
          <w:rStyle w:val="Italic"/>
        </w:rPr>
        <w:t>Cargo.lock</w:t>
      </w:r>
      <w:r>
        <w:t xml:space="preserve"> now contains information about the dependency of </w:t>
      </w:r>
      <w:r>
        <w:rPr>
          <w:rStyle w:val="Literal"/>
        </w:rPr>
        <w:t>add_one</w:t>
      </w:r>
      <w:r>
        <w:t xml:space="preserve"> on </w:t>
      </w:r>
      <w:r>
        <w:rPr>
          <w:rStyle w:val="Literal"/>
        </w:rPr>
        <w:t>rand</w:t>
      </w:r>
      <w:r>
        <w:t xml:space="preserve">. However, even though </w:t>
      </w:r>
      <w:r>
        <w:rPr>
          <w:rStyle w:val="Literal"/>
        </w:rPr>
        <w:t>rand</w:t>
      </w:r>
      <w:r>
        <w:t xml:space="preserve"> is used somewhere in the workspace, we can’t use it in other crates in the workspace unless we add </w:t>
      </w:r>
      <w:r>
        <w:rPr>
          <w:rStyle w:val="Literal"/>
        </w:rPr>
        <w:t>rand</w:t>
      </w:r>
      <w:r>
        <w:t xml:space="preserve"> to their </w:t>
      </w:r>
      <w:r>
        <w:rPr>
          <w:rStyle w:val="Italic"/>
        </w:rPr>
        <w:t>Cargo.toml</w:t>
      </w:r>
      <w:r>
        <w:t xml:space="preserve"> files as well. </w:t>
      </w:r>
      <w:commentRangeStart w:id="183"/>
      <w:commentRangeStart w:id="184"/>
      <w:r>
        <w:t xml:space="preserve">For example, if we add </w:t>
      </w:r>
      <w:r>
        <w:rPr>
          <w:rStyle w:val="Literal"/>
        </w:rPr>
        <w:t>use rand;</w:t>
      </w:r>
      <w:r>
        <w:t xml:space="preserve"> to the </w:t>
      </w:r>
      <w:r>
        <w:rPr>
          <w:rStyle w:val="Italic"/>
        </w:rPr>
        <w:t>adder/src/main.rs</w:t>
      </w:r>
      <w:r>
        <w:t xml:space="preserve"> file for the </w:t>
      </w:r>
      <w:r>
        <w:rPr>
          <w:rStyle w:val="Literal"/>
        </w:rPr>
        <w:t>adder</w:t>
      </w:r>
      <w:r>
        <w:t xml:space="preserve"> package, we’ll get an error:</w:t>
      </w:r>
      <w:commentRangeEnd w:id="183"/>
      <w:r>
        <w:commentReference w:id="183"/>
      </w:r>
      <w:commentRangeEnd w:id="184"/>
      <w:r w:rsidR="006864F6">
        <w:rPr>
          <w:rStyle w:val="CommentReference"/>
          <w:rFonts w:ascii="Times New Roman" w:hAnsi="Times New Roman" w:cs="Times New Roman"/>
          <w:color w:val="auto"/>
          <w:lang w:val="en-CA"/>
        </w:rPr>
        <w:commentReference w:id="184"/>
      </w:r>
    </w:p>
    <w:p w14:paraId="54237394" w14:textId="77777777" w:rsidR="0053745A" w:rsidRDefault="00000000">
      <w:pPr>
        <w:pStyle w:val="Code"/>
      </w:pPr>
      <w:r>
        <w:t xml:space="preserve">$ </w:t>
      </w:r>
      <w:r>
        <w:rPr>
          <w:rStyle w:val="LiteralBold"/>
        </w:rPr>
        <w:t>cargo build</w:t>
      </w:r>
    </w:p>
    <w:p w14:paraId="6F15DDD0" w14:textId="77777777" w:rsidR="0053745A" w:rsidRDefault="00000000">
      <w:pPr>
        <w:pStyle w:val="Code"/>
      </w:pPr>
      <w:r>
        <w:t xml:space="preserve">  </w:t>
      </w:r>
      <w:r>
        <w:rPr>
          <w:rStyle w:val="LiteralItalic"/>
        </w:rPr>
        <w:t xml:space="preserve"> --snip--</w:t>
      </w:r>
    </w:p>
    <w:p w14:paraId="34EB67BA" w14:textId="77777777" w:rsidR="0053745A" w:rsidRDefault="00000000">
      <w:pPr>
        <w:pStyle w:val="Code"/>
      </w:pPr>
      <w:r>
        <w:t xml:space="preserve">   Compiling adder v0.1.0 (file:///projects/add/adder)</w:t>
      </w:r>
    </w:p>
    <w:p w14:paraId="45F72B74" w14:textId="77777777" w:rsidR="0053745A" w:rsidRDefault="00000000">
      <w:pPr>
        <w:pStyle w:val="Code"/>
      </w:pPr>
      <w:r>
        <w:t>error[E0432]: unresolved import `rand`</w:t>
      </w:r>
    </w:p>
    <w:p w14:paraId="364AD5A9" w14:textId="77777777" w:rsidR="0053745A" w:rsidRDefault="00000000">
      <w:pPr>
        <w:pStyle w:val="Code"/>
      </w:pPr>
      <w:r>
        <w:t xml:space="preserve"> --&gt; adder/src/main.rs:2:5</w:t>
      </w:r>
    </w:p>
    <w:p w14:paraId="6FF38A09" w14:textId="77777777" w:rsidR="0053745A" w:rsidRDefault="00000000">
      <w:pPr>
        <w:pStyle w:val="Code"/>
      </w:pPr>
      <w:r>
        <w:t xml:space="preserve">  |</w:t>
      </w:r>
    </w:p>
    <w:p w14:paraId="6D036CB5" w14:textId="77777777" w:rsidR="0053745A" w:rsidRDefault="00000000">
      <w:pPr>
        <w:pStyle w:val="Code"/>
      </w:pPr>
      <w:r>
        <w:t>2 | use rand;</w:t>
      </w:r>
    </w:p>
    <w:p w14:paraId="376E5C1B" w14:textId="77777777" w:rsidR="0053745A" w:rsidRDefault="00000000">
      <w:pPr>
        <w:pStyle w:val="Code"/>
      </w:pPr>
      <w:r>
        <w:t xml:space="preserve">  |     ^^^^ no external crate `rand`</w:t>
      </w:r>
    </w:p>
    <w:p w14:paraId="1FD0577F" w14:textId="77777777" w:rsidR="0053745A" w:rsidRDefault="00000000">
      <w:pPr>
        <w:pStyle w:val="Body"/>
        <w:rPr>
          <w:ins w:id="185" w:author="Carol Nichols" w:date="2025-06-28T13:30:00Z" w16du:dateUtc="2025-06-28T17:30:00Z"/>
        </w:rPr>
      </w:pPr>
      <w:r>
        <w:t xml:space="preserve">To fix this, edit the </w:t>
      </w:r>
      <w:r>
        <w:rPr>
          <w:rStyle w:val="Italic"/>
        </w:rPr>
        <w:t>Cargo.toml</w:t>
      </w:r>
      <w:r>
        <w:t xml:space="preserve"> file for the </w:t>
      </w:r>
      <w:r>
        <w:rPr>
          <w:rStyle w:val="Literal"/>
        </w:rPr>
        <w:t>adder</w:t>
      </w:r>
      <w:r>
        <w:t xml:space="preserve"> package and indicate that </w:t>
      </w:r>
      <w:r>
        <w:rPr>
          <w:rStyle w:val="Literal"/>
        </w:rPr>
        <w:t>rand</w:t>
      </w:r>
      <w:r>
        <w:t xml:space="preserve"> is a dependency for it as well. Building the </w:t>
      </w:r>
      <w:r>
        <w:rPr>
          <w:rStyle w:val="Literal"/>
        </w:rPr>
        <w:t>adder</w:t>
      </w:r>
      <w:r>
        <w:t xml:space="preserve"> package will add </w:t>
      </w:r>
      <w:r>
        <w:rPr>
          <w:rStyle w:val="Literal"/>
        </w:rPr>
        <w:t>rand</w:t>
      </w:r>
      <w:r>
        <w:t xml:space="preserve"> to the list of dependencies for </w:t>
      </w:r>
      <w:r>
        <w:rPr>
          <w:rStyle w:val="Literal"/>
        </w:rPr>
        <w:t>adder</w:t>
      </w:r>
      <w:r>
        <w:t xml:space="preserve"> in </w:t>
      </w:r>
      <w:r>
        <w:rPr>
          <w:rStyle w:val="Italic"/>
        </w:rPr>
        <w:t>Cargo.lock</w:t>
      </w:r>
      <w:r>
        <w:t xml:space="preserve">, but no additional copies of </w:t>
      </w:r>
      <w:r>
        <w:rPr>
          <w:rStyle w:val="Literal"/>
        </w:rPr>
        <w:t>rand</w:t>
      </w:r>
      <w:r>
        <w:t xml:space="preserve"> will be downloaded. Cargo </w:t>
      </w:r>
      <w:ins w:id="186" w:author="Chris Krycho" w:date="2025-03-03T09:29:00Z">
        <w:r>
          <w:t xml:space="preserve">will </w:t>
        </w:r>
      </w:ins>
      <w:del w:id="187" w:author="Chris Krycho" w:date="2025-03-03T09:29:00Z">
        <w:r>
          <w:delText xml:space="preserve">has </w:delText>
        </w:r>
      </w:del>
      <w:r>
        <w:t>ensure</w:t>
      </w:r>
      <w:del w:id="188" w:author="Chris Krycho" w:date="2025-03-03T09:29:00Z">
        <w:r>
          <w:delText>d</w:delText>
        </w:r>
      </w:del>
      <w:r>
        <w:t xml:space="preserve"> that every crate in every package in the workspace using the </w:t>
      </w:r>
      <w:r>
        <w:rPr>
          <w:rStyle w:val="Literal"/>
        </w:rPr>
        <w:t>rand</w:t>
      </w:r>
      <w:r>
        <w:t xml:space="preserve"> package will </w:t>
      </w:r>
      <w:del w:id="189" w:author="Chris Krycho" w:date="2025-03-03T09:29:00Z">
        <w:r>
          <w:delText>be using</w:delText>
        </w:r>
      </w:del>
      <w:ins w:id="190" w:author="Chris Krycho" w:date="2025-03-03T09:29:00Z">
        <w:r>
          <w:t>use</w:t>
        </w:r>
      </w:ins>
      <w:r>
        <w:t xml:space="preserve"> the same version</w:t>
      </w:r>
      <w:ins w:id="191" w:author="Chris Krycho" w:date="2025-03-03T09:29:00Z">
        <w:r>
          <w:t xml:space="preserve"> as long as they specify compatible versions of </w:t>
        </w:r>
        <w:r>
          <w:rPr>
            <w:rStyle w:val="Literal"/>
          </w:rPr>
          <w:t>rand</w:t>
        </w:r>
      </w:ins>
      <w:r>
        <w:t>, saving us space and ensuring that the crates in the workspace will be compatible with each other.</w:t>
      </w:r>
    </w:p>
    <w:p w14:paraId="439321E9" w14:textId="56A3031C" w:rsidR="00B526A4" w:rsidRDefault="00B526A4">
      <w:pPr>
        <w:pStyle w:val="Body"/>
      </w:pPr>
      <w:ins w:id="192" w:author="Carol Nichols" w:date="2025-06-28T13:30:00Z" w16du:dateUtc="2025-06-28T17:30:00Z">
        <w:r>
          <w:t>If crates in the workspace specify incompatible versions of the same dependency, Cargo will resolve each of them, but will still try to resolve as few versions as possible.</w:t>
        </w:r>
      </w:ins>
    </w:p>
    <w:p w14:paraId="16B954E4" w14:textId="77777777" w:rsidR="0053745A" w:rsidRDefault="00000000">
      <w:pPr>
        <w:pStyle w:val="HeadC"/>
      </w:pPr>
      <w:r>
        <w:t>Adding a Test to a Workspace</w:t>
      </w:r>
    </w:p>
    <w:p w14:paraId="5EFA79AE" w14:textId="77777777" w:rsidR="0053745A" w:rsidRDefault="00000000">
      <w:pPr>
        <w:pStyle w:val="Body"/>
      </w:pPr>
      <w:r>
        <w:t xml:space="preserve">For another enhancement, let’s add a test of the </w:t>
      </w:r>
      <w:r>
        <w:rPr>
          <w:rStyle w:val="Literal"/>
        </w:rPr>
        <w:t>add_one::add_one</w:t>
      </w:r>
      <w:r>
        <w:t xml:space="preserve"> function within the </w:t>
      </w:r>
      <w:r>
        <w:rPr>
          <w:rStyle w:val="Literal"/>
        </w:rPr>
        <w:t>add_one</w:t>
      </w:r>
      <w:r>
        <w:t xml:space="preserve"> crate:</w:t>
      </w:r>
    </w:p>
    <w:p w14:paraId="4A1AF3A8" w14:textId="77777777" w:rsidR="0053745A" w:rsidRDefault="00000000">
      <w:pPr>
        <w:pStyle w:val="CodeLabel"/>
      </w:pPr>
      <w:r>
        <w:t>add_one/src/lib.rs</w:t>
      </w:r>
    </w:p>
    <w:p w14:paraId="07026002" w14:textId="77777777" w:rsidR="0053745A" w:rsidRDefault="00000000">
      <w:pPr>
        <w:pStyle w:val="Code"/>
      </w:pPr>
      <w:r>
        <w:rPr>
          <w:rStyle w:val="LiteralGray"/>
        </w:rPr>
        <w:lastRenderedPageBreak/>
        <w:t>pub fn add_one(x: i32) -&gt; i32 {</w:t>
      </w:r>
    </w:p>
    <w:p w14:paraId="0129D664" w14:textId="77777777" w:rsidR="0053745A" w:rsidRDefault="00000000">
      <w:pPr>
        <w:pStyle w:val="Code"/>
      </w:pPr>
      <w:r>
        <w:rPr>
          <w:rStyle w:val="LiteralGray"/>
        </w:rPr>
        <w:t xml:space="preserve">    x + 1</w:t>
      </w:r>
    </w:p>
    <w:p w14:paraId="3D126D81" w14:textId="77777777" w:rsidR="0053745A" w:rsidRDefault="00000000">
      <w:pPr>
        <w:pStyle w:val="Code"/>
      </w:pPr>
      <w:r>
        <w:rPr>
          <w:rStyle w:val="LiteralGray"/>
        </w:rPr>
        <w:t>}</w:t>
      </w:r>
    </w:p>
    <w:p w14:paraId="06FFCA08" w14:textId="77777777" w:rsidR="0053745A" w:rsidRDefault="0053745A">
      <w:pPr>
        <w:pStyle w:val="Code"/>
      </w:pPr>
    </w:p>
    <w:p w14:paraId="1DF63D85" w14:textId="77777777" w:rsidR="0053745A" w:rsidRDefault="00000000">
      <w:pPr>
        <w:pStyle w:val="Code"/>
      </w:pPr>
      <w:r>
        <w:t>#[cfg(test)]</w:t>
      </w:r>
    </w:p>
    <w:p w14:paraId="0AA2DC07" w14:textId="77777777" w:rsidR="0053745A" w:rsidRDefault="00000000">
      <w:pPr>
        <w:pStyle w:val="Code"/>
      </w:pPr>
      <w:r>
        <w:t>mod tests {</w:t>
      </w:r>
    </w:p>
    <w:p w14:paraId="24DFC1AD" w14:textId="77777777" w:rsidR="0053745A" w:rsidRDefault="00000000">
      <w:pPr>
        <w:pStyle w:val="Code"/>
      </w:pPr>
      <w:r>
        <w:t xml:space="preserve">    use super::*;</w:t>
      </w:r>
    </w:p>
    <w:p w14:paraId="3715C81D" w14:textId="77777777" w:rsidR="0053745A" w:rsidRDefault="0053745A">
      <w:pPr>
        <w:pStyle w:val="Code"/>
      </w:pPr>
    </w:p>
    <w:p w14:paraId="59AAD833" w14:textId="77777777" w:rsidR="0053745A" w:rsidRDefault="00000000">
      <w:pPr>
        <w:pStyle w:val="Code"/>
      </w:pPr>
      <w:r>
        <w:t xml:space="preserve">    #[test]</w:t>
      </w:r>
    </w:p>
    <w:p w14:paraId="0A350A4D" w14:textId="77777777" w:rsidR="0053745A" w:rsidRDefault="00000000">
      <w:pPr>
        <w:pStyle w:val="Code"/>
      </w:pPr>
      <w:r>
        <w:t xml:space="preserve">    fn it_works() {</w:t>
      </w:r>
    </w:p>
    <w:p w14:paraId="2FD8E36C" w14:textId="77777777" w:rsidR="0053745A" w:rsidRDefault="00000000">
      <w:pPr>
        <w:pStyle w:val="Code"/>
      </w:pPr>
      <w:r>
        <w:t xml:space="preserve">        assert_eq!(3, add_one(2));</w:t>
      </w:r>
    </w:p>
    <w:p w14:paraId="2E996999" w14:textId="77777777" w:rsidR="0053745A" w:rsidRDefault="00000000">
      <w:pPr>
        <w:pStyle w:val="Code"/>
      </w:pPr>
      <w:r>
        <w:t xml:space="preserve">    }</w:t>
      </w:r>
    </w:p>
    <w:p w14:paraId="4E74D15F" w14:textId="77777777" w:rsidR="0053745A" w:rsidRDefault="00000000">
      <w:pPr>
        <w:pStyle w:val="Code"/>
      </w:pPr>
      <w:r>
        <w:t>}</w:t>
      </w:r>
    </w:p>
    <w:p w14:paraId="72910B97" w14:textId="77777777" w:rsidR="0053745A" w:rsidRDefault="00000000">
      <w:pPr>
        <w:pStyle w:val="Body"/>
      </w:pPr>
      <w:r>
        <w:fldChar w:fldCharType="begin"/>
      </w:r>
      <w:r>
        <w:rPr>
          <w:spacing w:val="2"/>
        </w:rPr>
        <w:instrText xml:space="preserve"> XE "Cargo:commands: " </w:instrText>
      </w:r>
      <w:r>
        <w:rPr>
          <w:spacing w:val="2"/>
        </w:rPr>
        <w:fldChar w:fldCharType="end"/>
      </w:r>
      <w:r>
        <w:t xml:space="preserve">Now run </w:t>
      </w:r>
      <w:r>
        <w:rPr>
          <w:rStyle w:val="Literal"/>
        </w:rPr>
        <w:t>cargo test</w:t>
      </w:r>
      <w:r>
        <w:t xml:space="preserve"> in the top-level </w:t>
      </w:r>
      <w:r>
        <w:rPr>
          <w:rStyle w:val="Italic"/>
        </w:rPr>
        <w:t>add</w:t>
      </w:r>
      <w:r>
        <w:t xml:space="preserve"> directory. Running </w:t>
      </w:r>
      <w:r>
        <w:rPr>
          <w:rStyle w:val="Literal"/>
        </w:rPr>
        <w:t>cargo test</w:t>
      </w:r>
      <w:r>
        <w:t xml:space="preserve"> in a workspace structured like this one will run the tests for all the crates in the workspace:</w:t>
      </w:r>
    </w:p>
    <w:p w14:paraId="41769724" w14:textId="77777777" w:rsidR="0053745A" w:rsidRDefault="00000000">
      <w:pPr>
        <w:pStyle w:val="Code"/>
      </w:pPr>
      <w:r>
        <w:t xml:space="preserve">$ </w:t>
      </w:r>
      <w:r>
        <w:rPr>
          <w:rStyle w:val="LiteralBold"/>
        </w:rPr>
        <w:t>cargo test</w:t>
      </w:r>
    </w:p>
    <w:p w14:paraId="7D912082" w14:textId="77777777" w:rsidR="0053745A" w:rsidRDefault="00000000">
      <w:pPr>
        <w:pStyle w:val="Code"/>
      </w:pPr>
      <w:r>
        <w:t xml:space="preserve">   Compiling add_one v0.1.0 (file:///projects/add/add_one)</w:t>
      </w:r>
    </w:p>
    <w:p w14:paraId="439912AA" w14:textId="77777777" w:rsidR="0053745A" w:rsidRDefault="00000000">
      <w:pPr>
        <w:pStyle w:val="Code"/>
      </w:pPr>
      <w:r>
        <w:t xml:space="preserve">   Compiling adder v0.1.0 (file:///projects/add/adder)</w:t>
      </w:r>
    </w:p>
    <w:p w14:paraId="626DCBC3" w14:textId="77777777" w:rsidR="0053745A" w:rsidRDefault="00000000">
      <w:pPr>
        <w:pStyle w:val="Code"/>
      </w:pPr>
      <w:r>
        <w:t xml:space="preserve">    Finished </w:t>
      </w:r>
      <w:ins w:id="193" w:author="Chris Krycho" w:date="2025-03-03T09:30:00Z">
        <w:r>
          <w:t>`</w:t>
        </w:r>
      </w:ins>
      <w:r>
        <w:t>test</w:t>
      </w:r>
      <w:ins w:id="194" w:author="Chris Krycho" w:date="2025-03-03T09:30:00Z">
        <w:r>
          <w:t>` profile</w:t>
        </w:r>
      </w:ins>
      <w:r>
        <w:t xml:space="preserve"> [unoptimized + debuginfo] target(s) in 0.27s</w:t>
      </w:r>
    </w:p>
    <w:p w14:paraId="7EB7F5DD" w14:textId="77777777" w:rsidR="00590F04" w:rsidRDefault="00000000">
      <w:pPr>
        <w:pStyle w:val="Code"/>
        <w:rPr>
          <w:ins w:id="195" w:author="Carol Nichols" w:date="2025-06-28T12:20:00Z" w16du:dateUtc="2025-06-28T16:20:00Z"/>
        </w:rPr>
      </w:pPr>
      <w:r>
        <w:t xml:space="preserve">     Running unittests src/lib.rs (target/debug/deps/add_one-</w:t>
      </w:r>
    </w:p>
    <w:p w14:paraId="292EE709" w14:textId="2E07DD0D" w:rsidR="0053745A" w:rsidRDefault="00000000">
      <w:pPr>
        <w:pStyle w:val="Code"/>
      </w:pPr>
      <w:r>
        <w:t>f0253159197f7841)</w:t>
      </w:r>
    </w:p>
    <w:p w14:paraId="07620D07" w14:textId="77777777" w:rsidR="0053745A" w:rsidRDefault="0053745A">
      <w:pPr>
        <w:pStyle w:val="Code"/>
      </w:pPr>
    </w:p>
    <w:p w14:paraId="579A8754" w14:textId="77777777" w:rsidR="0053745A" w:rsidRDefault="00000000">
      <w:pPr>
        <w:pStyle w:val="Code"/>
      </w:pPr>
      <w:r>
        <w:t>running 1 test</w:t>
      </w:r>
    </w:p>
    <w:p w14:paraId="5E468DC9" w14:textId="77777777" w:rsidR="0053745A" w:rsidRDefault="00000000">
      <w:pPr>
        <w:pStyle w:val="Code"/>
      </w:pPr>
      <w:r>
        <w:t>test tests::it_works ... ok</w:t>
      </w:r>
    </w:p>
    <w:p w14:paraId="53BA43EA" w14:textId="77777777" w:rsidR="0053745A" w:rsidRDefault="0053745A">
      <w:pPr>
        <w:pStyle w:val="Code"/>
      </w:pPr>
    </w:p>
    <w:p w14:paraId="2BE3A06E" w14:textId="77777777" w:rsidR="00C45475" w:rsidRDefault="00000000">
      <w:pPr>
        <w:pStyle w:val="Code"/>
        <w:rPr>
          <w:ins w:id="196" w:author="Carol Nichols" w:date="2025-06-28T12:20:00Z" w16du:dateUtc="2025-06-28T16:20:00Z"/>
        </w:rPr>
      </w:pPr>
      <w:r>
        <w:t xml:space="preserve">test result: ok. 1 passed; 0 failed; 0 ignored; 0 measured; 0 </w:t>
      </w:r>
    </w:p>
    <w:p w14:paraId="2BCC576E" w14:textId="270BF30B" w:rsidR="0053745A" w:rsidDel="00C45475" w:rsidRDefault="00000000">
      <w:pPr>
        <w:pStyle w:val="Code"/>
        <w:rPr>
          <w:del w:id="197" w:author="Carol Nichols" w:date="2025-06-28T12:20:00Z" w16du:dateUtc="2025-06-28T16:20:00Z"/>
        </w:rPr>
      </w:pPr>
      <w:r>
        <w:t>filtered out;</w:t>
      </w:r>
      <w:ins w:id="198" w:author="Carol Nichols" w:date="2025-06-28T12:20:00Z" w16du:dateUtc="2025-06-28T16:20:00Z">
        <w:r w:rsidR="00C45475">
          <w:t xml:space="preserve"> </w:t>
        </w:r>
      </w:ins>
    </w:p>
    <w:p w14:paraId="5942CE42" w14:textId="77777777" w:rsidR="0053745A" w:rsidRDefault="00000000" w:rsidP="00C45475">
      <w:pPr>
        <w:pStyle w:val="Code"/>
      </w:pPr>
      <w:r>
        <w:t>finished in 0.00s</w:t>
      </w:r>
    </w:p>
    <w:p w14:paraId="72EF95C3" w14:textId="77777777" w:rsidR="0053745A" w:rsidRDefault="0053745A">
      <w:pPr>
        <w:pStyle w:val="Code"/>
      </w:pPr>
    </w:p>
    <w:p w14:paraId="5C6A8FFB" w14:textId="77777777" w:rsidR="005D4B80" w:rsidRDefault="00000000">
      <w:pPr>
        <w:pStyle w:val="Code"/>
        <w:rPr>
          <w:ins w:id="199" w:author="Carol Nichols" w:date="2025-06-28T12:20:00Z" w16du:dateUtc="2025-06-28T16:20:00Z"/>
        </w:rPr>
      </w:pPr>
      <w:r>
        <w:t xml:space="preserve">     Running unittests src/main.rs (target/debug/deps/adder-</w:t>
      </w:r>
    </w:p>
    <w:p w14:paraId="6C51473C" w14:textId="2DB38E65" w:rsidR="0053745A" w:rsidRDefault="00000000">
      <w:pPr>
        <w:pStyle w:val="Code"/>
      </w:pPr>
      <w:r>
        <w:t>49979ff40686fa8e)</w:t>
      </w:r>
    </w:p>
    <w:p w14:paraId="0526AA22" w14:textId="77777777" w:rsidR="0053745A" w:rsidRDefault="0053745A">
      <w:pPr>
        <w:pStyle w:val="Code"/>
      </w:pPr>
    </w:p>
    <w:p w14:paraId="37598C08" w14:textId="77777777" w:rsidR="0053745A" w:rsidRDefault="00000000">
      <w:pPr>
        <w:pStyle w:val="Code"/>
      </w:pPr>
      <w:r>
        <w:t>running 0 tests</w:t>
      </w:r>
    </w:p>
    <w:p w14:paraId="015DD2CC" w14:textId="77777777" w:rsidR="0053745A" w:rsidRDefault="0053745A">
      <w:pPr>
        <w:pStyle w:val="Code"/>
      </w:pPr>
    </w:p>
    <w:p w14:paraId="70F1EB55" w14:textId="77777777" w:rsidR="002D420E" w:rsidRDefault="00000000">
      <w:pPr>
        <w:pStyle w:val="Code"/>
        <w:rPr>
          <w:ins w:id="200" w:author="Carol Nichols" w:date="2025-06-28T12:20:00Z" w16du:dateUtc="2025-06-28T16:20:00Z"/>
        </w:rPr>
      </w:pPr>
      <w:r>
        <w:t xml:space="preserve">test result: ok. 0 passed; 0 failed; 0 ignored; 0 measured; 0 </w:t>
      </w:r>
    </w:p>
    <w:p w14:paraId="076C7EF4" w14:textId="7B761E6A" w:rsidR="0053745A" w:rsidDel="002D420E" w:rsidRDefault="00000000">
      <w:pPr>
        <w:pStyle w:val="Code"/>
        <w:rPr>
          <w:del w:id="201" w:author="Carol Nichols" w:date="2025-06-28T12:20:00Z" w16du:dateUtc="2025-06-28T16:20:00Z"/>
        </w:rPr>
      </w:pPr>
      <w:r>
        <w:t>filtered out;</w:t>
      </w:r>
      <w:ins w:id="202" w:author="Carol Nichols" w:date="2025-06-28T12:20:00Z" w16du:dateUtc="2025-06-28T16:20:00Z">
        <w:r w:rsidR="002D420E">
          <w:t xml:space="preserve"> </w:t>
        </w:r>
      </w:ins>
    </w:p>
    <w:p w14:paraId="684F1BE0" w14:textId="77777777" w:rsidR="0053745A" w:rsidRDefault="00000000" w:rsidP="002D420E">
      <w:pPr>
        <w:pStyle w:val="Code"/>
      </w:pPr>
      <w:r>
        <w:t>finished in 0.00s</w:t>
      </w:r>
    </w:p>
    <w:p w14:paraId="3DED3F6C" w14:textId="77777777" w:rsidR="0053745A" w:rsidRDefault="0053745A">
      <w:pPr>
        <w:pStyle w:val="Code"/>
      </w:pPr>
    </w:p>
    <w:p w14:paraId="51A6E8B3" w14:textId="77777777" w:rsidR="0053745A" w:rsidRDefault="00000000">
      <w:pPr>
        <w:pStyle w:val="Code"/>
      </w:pPr>
      <w:r>
        <w:t xml:space="preserve">   Doc-tests add_one</w:t>
      </w:r>
    </w:p>
    <w:p w14:paraId="0B3A0C66" w14:textId="77777777" w:rsidR="0053745A" w:rsidRDefault="0053745A">
      <w:pPr>
        <w:pStyle w:val="Code"/>
      </w:pPr>
    </w:p>
    <w:p w14:paraId="4CFA51B6" w14:textId="77777777" w:rsidR="0053745A" w:rsidRDefault="00000000">
      <w:pPr>
        <w:pStyle w:val="Code"/>
      </w:pPr>
      <w:r>
        <w:t>running 0 tests</w:t>
      </w:r>
    </w:p>
    <w:p w14:paraId="3A1D96D9" w14:textId="77777777" w:rsidR="0053745A" w:rsidRDefault="0053745A">
      <w:pPr>
        <w:pStyle w:val="Code"/>
      </w:pPr>
    </w:p>
    <w:p w14:paraId="429EF806" w14:textId="77777777" w:rsidR="000260A4" w:rsidRDefault="00000000">
      <w:pPr>
        <w:pStyle w:val="Code"/>
        <w:rPr>
          <w:ins w:id="203" w:author="Carol Nichols" w:date="2025-06-28T12:20:00Z" w16du:dateUtc="2025-06-28T16:20:00Z"/>
        </w:rPr>
      </w:pPr>
      <w:r>
        <w:t xml:space="preserve">test result: ok. 0 passed; 0 failed; 0 ignored; 0 measured; 0 </w:t>
      </w:r>
    </w:p>
    <w:p w14:paraId="1C30D39B" w14:textId="4D7A99B4" w:rsidR="0053745A" w:rsidDel="000260A4" w:rsidRDefault="00000000">
      <w:pPr>
        <w:pStyle w:val="Code"/>
        <w:rPr>
          <w:del w:id="204" w:author="Carol Nichols" w:date="2025-06-28T12:20:00Z" w16du:dateUtc="2025-06-28T16:20:00Z"/>
        </w:rPr>
      </w:pPr>
      <w:r>
        <w:t>filtered out;</w:t>
      </w:r>
      <w:ins w:id="205" w:author="Carol Nichols" w:date="2025-06-28T12:20:00Z" w16du:dateUtc="2025-06-28T16:20:00Z">
        <w:r w:rsidR="000260A4">
          <w:t xml:space="preserve"> </w:t>
        </w:r>
      </w:ins>
    </w:p>
    <w:p w14:paraId="1832B3CF" w14:textId="77777777" w:rsidR="0053745A" w:rsidRDefault="00000000" w:rsidP="000260A4">
      <w:pPr>
        <w:pStyle w:val="Code"/>
      </w:pPr>
      <w:r>
        <w:t>finished in 0.00s</w:t>
      </w:r>
    </w:p>
    <w:p w14:paraId="6C28BF26" w14:textId="77777777" w:rsidR="0053745A" w:rsidRDefault="00000000">
      <w:pPr>
        <w:pStyle w:val="Body"/>
      </w:pPr>
      <w:r>
        <w:t xml:space="preserve">The first section of the output shows that the </w:t>
      </w:r>
      <w:r>
        <w:rPr>
          <w:rStyle w:val="Literal"/>
        </w:rPr>
        <w:t>it_works</w:t>
      </w:r>
      <w:r>
        <w:t xml:space="preserve"> test in the </w:t>
      </w:r>
      <w:r>
        <w:rPr>
          <w:rStyle w:val="Literal"/>
        </w:rPr>
        <w:t>add_one</w:t>
      </w:r>
      <w:r>
        <w:t xml:space="preserve"> crate passed. The next section shows that zero tests were found in the </w:t>
      </w:r>
      <w:r>
        <w:rPr>
          <w:rStyle w:val="Literal"/>
        </w:rPr>
        <w:t>adder</w:t>
      </w:r>
      <w:r>
        <w:t xml:space="preserve"> crate, and then the last section shows zero documentation tests were found in the </w:t>
      </w:r>
      <w:r>
        <w:rPr>
          <w:rStyle w:val="Literal"/>
        </w:rPr>
        <w:t>add_one</w:t>
      </w:r>
      <w:r>
        <w:t xml:space="preserve"> crate.</w:t>
      </w:r>
    </w:p>
    <w:p w14:paraId="723A026C" w14:textId="77777777" w:rsidR="0053745A" w:rsidRDefault="00000000">
      <w:pPr>
        <w:pStyle w:val="Body"/>
      </w:pPr>
      <w:r>
        <w:lastRenderedPageBreak/>
        <w:t xml:space="preserve">We can also run tests for one particular crate in a workspace from the top-level directory by using the </w:t>
      </w:r>
      <w:r>
        <w:rPr>
          <w:rStyle w:val="Literal"/>
        </w:rPr>
        <w:t>-p</w:t>
      </w:r>
      <w:r>
        <w:t xml:space="preserve"> flag and specifying the name of the crate we want to test:</w:t>
      </w:r>
    </w:p>
    <w:p w14:paraId="367BDF8C" w14:textId="77777777" w:rsidR="0053745A" w:rsidRDefault="00000000">
      <w:pPr>
        <w:pStyle w:val="Code"/>
      </w:pPr>
      <w:r>
        <w:t xml:space="preserve">$ </w:t>
      </w:r>
      <w:r>
        <w:rPr>
          <w:rStyle w:val="LiteralBold"/>
        </w:rPr>
        <w:t>cargo test -p add_one</w:t>
      </w:r>
    </w:p>
    <w:p w14:paraId="493BD081" w14:textId="77777777" w:rsidR="0053745A" w:rsidRDefault="00000000">
      <w:pPr>
        <w:pStyle w:val="Code"/>
      </w:pPr>
      <w:r>
        <w:t xml:space="preserve">    Finished </w:t>
      </w:r>
      <w:ins w:id="206" w:author="Chris Krycho" w:date="2025-03-03T09:30:00Z">
        <w:r>
          <w:t>`</w:t>
        </w:r>
      </w:ins>
      <w:r>
        <w:t>test</w:t>
      </w:r>
      <w:ins w:id="207" w:author="Chris Krycho" w:date="2025-03-03T09:30:00Z">
        <w:r>
          <w:t>` profile</w:t>
        </w:r>
      </w:ins>
      <w:r>
        <w:t xml:space="preserve"> [unoptimized + debuginfo] target(s) in 0.00s</w:t>
      </w:r>
    </w:p>
    <w:p w14:paraId="479472F3" w14:textId="77777777" w:rsidR="00D64802" w:rsidRDefault="00000000">
      <w:pPr>
        <w:pStyle w:val="Code"/>
        <w:rPr>
          <w:ins w:id="208" w:author="Carol Nichols" w:date="2025-06-28T12:20:00Z" w16du:dateUtc="2025-06-28T16:20:00Z"/>
        </w:rPr>
      </w:pPr>
      <w:r>
        <w:t xml:space="preserve">     Running unittests src/lib.rs (target/debug/deps/add_one-</w:t>
      </w:r>
    </w:p>
    <w:p w14:paraId="16BACC1E" w14:textId="27140F1C" w:rsidR="0053745A" w:rsidRDefault="00000000">
      <w:pPr>
        <w:pStyle w:val="Code"/>
      </w:pPr>
      <w:r>
        <w:t>b3235fea9a156f74)</w:t>
      </w:r>
    </w:p>
    <w:p w14:paraId="173559EA" w14:textId="77777777" w:rsidR="0053745A" w:rsidRDefault="0053745A">
      <w:pPr>
        <w:pStyle w:val="Code"/>
      </w:pPr>
    </w:p>
    <w:p w14:paraId="74C736A1" w14:textId="77777777" w:rsidR="0053745A" w:rsidRDefault="00000000">
      <w:pPr>
        <w:pStyle w:val="Code"/>
      </w:pPr>
      <w:r>
        <w:t>running 1 test</w:t>
      </w:r>
    </w:p>
    <w:p w14:paraId="1987A96A" w14:textId="77777777" w:rsidR="0053745A" w:rsidRDefault="00000000">
      <w:pPr>
        <w:pStyle w:val="Code"/>
      </w:pPr>
      <w:r>
        <w:t>test tests::it_works ... ok</w:t>
      </w:r>
    </w:p>
    <w:p w14:paraId="047B02C8" w14:textId="77777777" w:rsidR="0053745A" w:rsidRDefault="0053745A">
      <w:pPr>
        <w:pStyle w:val="Code"/>
      </w:pPr>
    </w:p>
    <w:p w14:paraId="165D9C16" w14:textId="77777777" w:rsidR="00DA4A92" w:rsidRDefault="00000000">
      <w:pPr>
        <w:pStyle w:val="Code"/>
        <w:rPr>
          <w:ins w:id="209" w:author="Carol Nichols" w:date="2025-06-28T12:20:00Z" w16du:dateUtc="2025-06-28T16:20:00Z"/>
        </w:rPr>
      </w:pPr>
      <w:r>
        <w:t xml:space="preserve">test result: ok. 1 passed; 0 failed; 0 ignored; 0 measured; 0 </w:t>
      </w:r>
    </w:p>
    <w:p w14:paraId="7E2659C4" w14:textId="75151162" w:rsidR="0053745A" w:rsidDel="00DA4A92" w:rsidRDefault="00000000">
      <w:pPr>
        <w:pStyle w:val="Code"/>
        <w:rPr>
          <w:del w:id="210" w:author="Carol Nichols" w:date="2025-06-28T12:20:00Z" w16du:dateUtc="2025-06-28T16:20:00Z"/>
        </w:rPr>
      </w:pPr>
      <w:r>
        <w:t>filtered out;</w:t>
      </w:r>
      <w:ins w:id="211" w:author="Carol Nichols" w:date="2025-06-28T12:20:00Z" w16du:dateUtc="2025-06-28T16:20:00Z">
        <w:r w:rsidR="00DA4A92">
          <w:t xml:space="preserve"> </w:t>
        </w:r>
      </w:ins>
    </w:p>
    <w:p w14:paraId="204EAD5D" w14:textId="77777777" w:rsidR="0053745A" w:rsidRDefault="00000000" w:rsidP="00DA4A92">
      <w:pPr>
        <w:pStyle w:val="Code"/>
      </w:pPr>
      <w:r>
        <w:t>finished in 0.00s</w:t>
      </w:r>
    </w:p>
    <w:p w14:paraId="055D97B0" w14:textId="77777777" w:rsidR="0053745A" w:rsidRDefault="0053745A">
      <w:pPr>
        <w:pStyle w:val="Code"/>
      </w:pPr>
    </w:p>
    <w:p w14:paraId="7290F8AD" w14:textId="77777777" w:rsidR="0053745A" w:rsidRDefault="00000000">
      <w:pPr>
        <w:pStyle w:val="Code"/>
      </w:pPr>
      <w:r>
        <w:t xml:space="preserve">   Doc-tests add_one</w:t>
      </w:r>
    </w:p>
    <w:p w14:paraId="3EA0F876" w14:textId="77777777" w:rsidR="0053745A" w:rsidRDefault="0053745A">
      <w:pPr>
        <w:pStyle w:val="Code"/>
      </w:pPr>
    </w:p>
    <w:p w14:paraId="4068AB32" w14:textId="77777777" w:rsidR="0053745A" w:rsidRDefault="00000000">
      <w:pPr>
        <w:pStyle w:val="Code"/>
      </w:pPr>
      <w:r>
        <w:t>running 0 tests</w:t>
      </w:r>
    </w:p>
    <w:p w14:paraId="0A7C7F53" w14:textId="77777777" w:rsidR="0053745A" w:rsidRDefault="0053745A">
      <w:pPr>
        <w:pStyle w:val="Code"/>
      </w:pPr>
    </w:p>
    <w:p w14:paraId="22739FB5" w14:textId="77777777" w:rsidR="00DA4A92" w:rsidRDefault="00000000" w:rsidP="00300633">
      <w:pPr>
        <w:pStyle w:val="Code"/>
        <w:rPr>
          <w:ins w:id="212" w:author="Carol Nichols" w:date="2025-06-28T12:20:00Z" w16du:dateUtc="2025-06-28T16:20:00Z"/>
        </w:rPr>
      </w:pPr>
      <w:r>
        <w:t xml:space="preserve">test result: ok. 0 passed; 0 failed; 0 ignored; 0 measured; 0 </w:t>
      </w:r>
    </w:p>
    <w:p w14:paraId="652D44AE" w14:textId="79C8ABCC" w:rsidR="0053745A" w:rsidDel="00300633" w:rsidRDefault="00000000">
      <w:pPr>
        <w:pStyle w:val="Code"/>
        <w:rPr>
          <w:del w:id="213" w:author="Carol Nichols" w:date="2025-06-28T12:20:00Z" w16du:dateUtc="2025-06-28T16:20:00Z"/>
        </w:rPr>
      </w:pPr>
      <w:r>
        <w:t>filtered out;</w:t>
      </w:r>
      <w:ins w:id="214" w:author="Carol Nichols" w:date="2025-06-28T12:20:00Z" w16du:dateUtc="2025-06-28T16:20:00Z">
        <w:r w:rsidR="00300633">
          <w:t xml:space="preserve"> </w:t>
        </w:r>
      </w:ins>
    </w:p>
    <w:p w14:paraId="14B0A387" w14:textId="29DA09A8" w:rsidR="0053745A" w:rsidRDefault="00000000" w:rsidP="00300633">
      <w:pPr>
        <w:pStyle w:val="Code"/>
      </w:pPr>
      <w:r>
        <w:t>finished in 0.00s</w:t>
      </w:r>
    </w:p>
    <w:p w14:paraId="577E1D20" w14:textId="77777777" w:rsidR="0053745A" w:rsidRDefault="00000000">
      <w:pPr>
        <w:pStyle w:val="Body"/>
      </w:pPr>
      <w:r>
        <w:t xml:space="preserve">This output shows </w:t>
      </w:r>
      <w:r>
        <w:rPr>
          <w:rStyle w:val="Literal"/>
        </w:rPr>
        <w:t>cargo test</w:t>
      </w:r>
      <w:r>
        <w:t xml:space="preserve"> only ran the tests for the </w:t>
      </w:r>
      <w:r>
        <w:rPr>
          <w:rStyle w:val="Literal"/>
        </w:rPr>
        <w:t>add_one</w:t>
      </w:r>
      <w:r>
        <w:t xml:space="preserve"> crate and didn’t run the </w:t>
      </w:r>
      <w:r>
        <w:rPr>
          <w:rStyle w:val="Literal"/>
        </w:rPr>
        <w:t>adder</w:t>
      </w:r>
      <w:r>
        <w:t xml:space="preserve"> crate tests.</w:t>
      </w:r>
    </w:p>
    <w:p w14:paraId="1C303F7A" w14:textId="77777777" w:rsidR="0053745A" w:rsidRDefault="00000000">
      <w:pPr>
        <w:pStyle w:val="Body"/>
      </w:pPr>
      <w:r>
        <w:t xml:space="preserve">If you publish the crates in the workspace to </w:t>
      </w:r>
      <w:hyperlink r:id="rId15">
        <w:r w:rsidR="0053745A">
          <w:rPr>
            <w:rFonts w:cs="NewBaskervilleStd-Italic"/>
            <w:i/>
            <w:iCs/>
            <w:color w:val="3366FF"/>
          </w:rPr>
          <w:t>https://crates.io</w:t>
        </w:r>
      </w:hyperlink>
      <w:r>
        <w:t xml:space="preserve">, each crate in the workspace will need to be published separately. Like </w:t>
      </w:r>
      <w:r>
        <w:rPr>
          <w:rStyle w:val="Literal"/>
        </w:rPr>
        <w:t>cargo test</w:t>
      </w:r>
      <w:r>
        <w:t xml:space="preserve">, we can publish a particular crate in our workspace by using the </w:t>
      </w:r>
      <w:r>
        <w:rPr>
          <w:rStyle w:val="Literal"/>
        </w:rPr>
        <w:t>-p</w:t>
      </w:r>
      <w:r>
        <w:t xml:space="preserve"> flag and specifying the name of the crate we want to publish.</w:t>
      </w:r>
    </w:p>
    <w:p w14:paraId="01FFDF8D" w14:textId="77777777" w:rsidR="0053745A" w:rsidRDefault="00000000">
      <w:pPr>
        <w:pStyle w:val="Body"/>
      </w:pPr>
      <w:r>
        <w:t xml:space="preserve">For additional practice, add an </w:t>
      </w:r>
      <w:r>
        <w:rPr>
          <w:rStyle w:val="Literal"/>
        </w:rPr>
        <w:t>add_two</w:t>
      </w:r>
      <w:r>
        <w:t xml:space="preserve"> crate to this workspace in a similar way as the </w:t>
      </w:r>
      <w:r>
        <w:rPr>
          <w:rStyle w:val="Literal"/>
        </w:rPr>
        <w:t>add_one</w:t>
      </w:r>
      <w:r>
        <w:t xml:space="preserve"> crate!</w:t>
      </w:r>
    </w:p>
    <w:p w14:paraId="502FC87D" w14:textId="77777777" w:rsidR="0053745A" w:rsidRDefault="00000000">
      <w:pPr>
        <w:pStyle w:val="Body"/>
      </w:pPr>
      <w:commentRangeStart w:id="215"/>
      <w:r>
        <w:t>As your project grows, consider using a workspace: it</w:t>
      </w:r>
      <w:ins w:id="216" w:author="Chris Krycho" w:date="2025-03-03T13:02:00Z">
        <w:r>
          <w:t xml:space="preserve"> enables you to work with</w:t>
        </w:r>
      </w:ins>
      <w:del w:id="217" w:author="Chris Krycho" w:date="2025-03-03T13:02:00Z">
        <w:r>
          <w:delText xml:space="preserve"> provides easier-to-understand,</w:delText>
        </w:r>
      </w:del>
      <w:r>
        <w:t xml:space="preserve"> smaller, </w:t>
      </w:r>
      <w:ins w:id="218" w:author="Chris Krycho" w:date="2025-03-03T13:02:00Z">
        <w:r>
          <w:t xml:space="preserve">easier-to-understand </w:t>
        </w:r>
      </w:ins>
      <w:del w:id="219" w:author="Chris Krycho" w:date="2025-03-03T13:02:00Z">
        <w:r>
          <w:delText xml:space="preserve">individual </w:delText>
        </w:r>
      </w:del>
      <w:r>
        <w:t xml:space="preserve">components than one big blob of code. </w:t>
      </w:r>
      <w:commentRangeEnd w:id="215"/>
      <w:r>
        <w:commentReference w:id="215"/>
      </w:r>
      <w:r>
        <w:t>Furthermore, keeping the crates in a workspace can make coordination between crates easier if they are often changed at the same time.</w:t>
      </w:r>
    </w:p>
    <w:p w14:paraId="195B2E9E" w14:textId="77777777" w:rsidR="0053745A" w:rsidRDefault="00000000">
      <w:pPr>
        <w:pStyle w:val="HeadA"/>
      </w:pPr>
      <w:r>
        <w:fldChar w:fldCharType="begin"/>
      </w:r>
      <w:r>
        <w:instrText xml:space="preserve"> XE "Cargo:commands: " </w:instrText>
      </w:r>
      <w:r>
        <w:fldChar w:fldCharType="end"/>
      </w:r>
      <w:r>
        <w:t>Installing Binaries with cargo install</w:t>
      </w:r>
    </w:p>
    <w:p w14:paraId="5A18293B" w14:textId="77777777" w:rsidR="0053745A" w:rsidRDefault="00000000">
      <w:pPr>
        <w:pStyle w:val="Body"/>
      </w:pPr>
      <w:commentRangeStart w:id="220"/>
      <w:commentRangeStart w:id="221"/>
      <w:r>
        <w:t xml:space="preserve">The </w:t>
      </w:r>
      <w:r>
        <w:rPr>
          <w:rStyle w:val="Literal"/>
        </w:rPr>
        <w:t>cargo install</w:t>
      </w:r>
      <w:r>
        <w:t xml:space="preserve"> command allows you to install and use binary crates locally.</w:t>
      </w:r>
      <w:commentRangeEnd w:id="220"/>
      <w:r>
        <w:commentReference w:id="220"/>
      </w:r>
      <w:commentRangeEnd w:id="221"/>
      <w:r w:rsidR="004C6F7E">
        <w:rPr>
          <w:rStyle w:val="CommentReference"/>
          <w:rFonts w:ascii="Times New Roman" w:hAnsi="Times New Roman" w:cs="Times New Roman"/>
          <w:color w:val="auto"/>
          <w:lang w:val="en-CA"/>
        </w:rPr>
        <w:commentReference w:id="221"/>
      </w:r>
      <w:r>
        <w:t xml:space="preserve"> This isn’t intended to replace system packages; it’s meant to be a convenient way for Rust developers to install tools that others have shared on </w:t>
      </w:r>
      <w:r>
        <w:rPr>
          <w:rStyle w:val="LinkURL"/>
        </w:rPr>
        <w:t>https://crates.io</w:t>
      </w:r>
      <w:r>
        <w:t xml:space="preserve">. </w:t>
      </w:r>
      <w:r>
        <w:fldChar w:fldCharType="begin"/>
      </w:r>
      <w:r>
        <w:instrText xml:space="preserve"> XE "binary target: " </w:instrText>
      </w:r>
      <w:r>
        <w:fldChar w:fldCharType="end"/>
      </w:r>
      <w:r>
        <w:t xml:space="preserve">Note that you can only install packages that have binary targets. A </w:t>
      </w:r>
      <w:r>
        <w:rPr>
          <w:rStyle w:val="Italic"/>
        </w:rPr>
        <w:t xml:space="preserve">binary </w:t>
      </w:r>
      <w:r>
        <w:rPr>
          <w:rStyle w:val="Italic"/>
        </w:rPr>
        <w:lastRenderedPageBreak/>
        <w:t>target</w:t>
      </w:r>
      <w:r>
        <w:t xml:space="preserve"> is the runnable program that is created if the crate has a </w:t>
      </w:r>
      <w:r>
        <w:rPr>
          <w:rStyle w:val="Italic"/>
        </w:rPr>
        <w:t>src/main.rs</w:t>
      </w:r>
      <w:r>
        <w:t xml:space="preserve"> file or another file specified as a binary, as opposed to a library target that isn’t runnable on its own but is suitable for including within other programs. Usually, crates have information in the </w:t>
      </w:r>
      <w:r w:rsidRPr="00761A88">
        <w:rPr>
          <w:rStyle w:val="LiteralItalic"/>
          <w:rPrChange w:id="222" w:author="Carol Nichols" w:date="2025-06-28T13:36:00Z" w16du:dateUtc="2025-06-28T17:36:00Z">
            <w:rPr/>
          </w:rPrChange>
        </w:rPr>
        <w:t>README</w:t>
      </w:r>
      <w:r>
        <w:t xml:space="preserve"> file about whether a crate is a library, has a binary target, or both.</w:t>
      </w:r>
    </w:p>
    <w:p w14:paraId="562539F6" w14:textId="77777777" w:rsidR="0053745A" w:rsidRDefault="00000000">
      <w:pPr>
        <w:pStyle w:val="Body"/>
      </w:pPr>
      <w:r>
        <w:t xml:space="preserve">All binaries installed with </w:t>
      </w:r>
      <w:r>
        <w:rPr>
          <w:rStyle w:val="Literal"/>
        </w:rPr>
        <w:t>cargo install</w:t>
      </w:r>
      <w:r>
        <w:t xml:space="preserve"> are stored in the installation root’s </w:t>
      </w:r>
      <w:r>
        <w:rPr>
          <w:rStyle w:val="Italic"/>
        </w:rPr>
        <w:t>bin</w:t>
      </w:r>
      <w:r>
        <w:t xml:space="preserve"> folder. If you installed Rust using </w:t>
      </w:r>
      <w:r>
        <w:rPr>
          <w:rStyle w:val="Italic"/>
        </w:rPr>
        <w:t>rustup.rs</w:t>
      </w:r>
      <w:r>
        <w:t xml:space="preserve"> and don’t have any custom configurations, this directory will be </w:t>
      </w:r>
      <w:r>
        <w:rPr>
          <w:rStyle w:val="Italic"/>
        </w:rPr>
        <w:t>$HOME/.cargo/bin</w:t>
      </w:r>
      <w:r>
        <w:t xml:space="preserve">. </w:t>
      </w:r>
      <w:r>
        <w:fldChar w:fldCharType="begin"/>
      </w:r>
      <w:r>
        <w:instrText xml:space="preserve"> XE "PATH system variable: " </w:instrText>
      </w:r>
      <w:r>
        <w:fldChar w:fldCharType="end"/>
      </w:r>
      <w:r>
        <w:t xml:space="preserve">Ensure that directory is in your </w:t>
      </w:r>
      <w:r>
        <w:rPr>
          <w:rStyle w:val="Literal"/>
        </w:rPr>
        <w:t>$PATH</w:t>
      </w:r>
      <w:r>
        <w:t xml:space="preserve"> to be able to run programs you’ve installed with </w:t>
      </w:r>
      <w:r>
        <w:rPr>
          <w:rStyle w:val="Literal"/>
        </w:rPr>
        <w:t>cargo install</w:t>
      </w:r>
      <w:r>
        <w:t>.</w:t>
      </w:r>
    </w:p>
    <w:p w14:paraId="6D2D6FA7" w14:textId="77777777" w:rsidR="0053745A" w:rsidRDefault="00000000">
      <w:pPr>
        <w:pStyle w:val="Body"/>
      </w:pPr>
      <w:r>
        <w:fldChar w:fldCharType="begin"/>
      </w:r>
      <w:r>
        <w:instrText xml:space="preserve"> XE "ripgrep: " </w:instrText>
      </w:r>
      <w:r>
        <w:fldChar w:fldCharType="end"/>
      </w:r>
      <w:r>
        <w:t xml:space="preserve">For example, in </w:t>
      </w:r>
      <w:r>
        <w:rPr>
          <w:rStyle w:val="Xref"/>
        </w:rPr>
        <w:t>Chapter 12</w:t>
      </w:r>
      <w:r>
        <w:t xml:space="preserve"> we mentioned that there’s a Rust implementation of the </w:t>
      </w:r>
      <w:r>
        <w:rPr>
          <w:rStyle w:val="Literal"/>
        </w:rPr>
        <w:t>grep</w:t>
      </w:r>
      <w:r>
        <w:t xml:space="preserve"> tool called </w:t>
      </w:r>
      <w:r>
        <w:rPr>
          <w:rStyle w:val="Literal"/>
        </w:rPr>
        <w:t>ripgrep</w:t>
      </w:r>
      <w:r>
        <w:t xml:space="preserve"> for searching files. To install </w:t>
      </w:r>
      <w:r>
        <w:rPr>
          <w:rStyle w:val="Literal"/>
        </w:rPr>
        <w:t>ripgrep</w:t>
      </w:r>
      <w:r>
        <w:t>, we can run the following:</w:t>
      </w:r>
    </w:p>
    <w:p w14:paraId="032138FB" w14:textId="77777777" w:rsidR="0053745A" w:rsidRDefault="00000000">
      <w:pPr>
        <w:pStyle w:val="Code"/>
      </w:pPr>
      <w:r>
        <w:t xml:space="preserve">$ </w:t>
      </w:r>
      <w:r>
        <w:rPr>
          <w:rStyle w:val="LiteralBold"/>
        </w:rPr>
        <w:t>cargo install ripgrep</w:t>
      </w:r>
    </w:p>
    <w:p w14:paraId="2C93AA76" w14:textId="77777777" w:rsidR="0053745A" w:rsidRDefault="00000000">
      <w:pPr>
        <w:pStyle w:val="Code"/>
      </w:pPr>
      <w:r>
        <w:t xml:space="preserve">    Updating crates.io index</w:t>
      </w:r>
    </w:p>
    <w:p w14:paraId="37FF29F7" w14:textId="77777777" w:rsidR="0053745A" w:rsidRDefault="00000000">
      <w:pPr>
        <w:pStyle w:val="Code"/>
      </w:pPr>
      <w:ins w:id="223" w:author="Chris Krycho" w:date="2025-03-03T13:14:00Z">
        <w:r>
          <w:t xml:space="preserve">  Downloaded ripgrep v14.1.1</w:t>
        </w:r>
      </w:ins>
      <w:del w:id="224" w:author="Chris Krycho" w:date="2025-03-03T13:14:00Z">
        <w:r>
          <w:delText xml:space="preserve">  Downloaded ripgrep v13.0.0</w:delText>
        </w:r>
      </w:del>
    </w:p>
    <w:p w14:paraId="52F9C2F1" w14:textId="77777777" w:rsidR="0053745A" w:rsidRDefault="00000000">
      <w:pPr>
        <w:pStyle w:val="Code"/>
      </w:pPr>
      <w:ins w:id="225" w:author="Chris Krycho" w:date="2025-03-03T13:14:00Z">
        <w:r>
          <w:t xml:space="preserve">  Downloaded 1 crate (213.6 KB) in 0.40s</w:t>
        </w:r>
      </w:ins>
      <w:del w:id="226" w:author="Chris Krycho" w:date="2025-03-03T13:14:00Z">
        <w:r>
          <w:delText xml:space="preserve">  Downloaded 1 crate (243.3 KB) in 0.88s</w:delText>
        </w:r>
      </w:del>
    </w:p>
    <w:p w14:paraId="52B88C10" w14:textId="77777777" w:rsidR="0053745A" w:rsidRDefault="00000000">
      <w:pPr>
        <w:pStyle w:val="Code"/>
      </w:pPr>
      <w:ins w:id="227" w:author="Chris Krycho" w:date="2025-03-03T13:14:00Z">
        <w:r>
          <w:t xml:space="preserve">  Installing ripgrep v14.1.1</w:t>
        </w:r>
      </w:ins>
      <w:del w:id="228" w:author="Chris Krycho" w:date="2025-03-03T13:14:00Z">
        <w:r>
          <w:delText xml:space="preserve">  Installing ripgrep v13.0.0</w:delText>
        </w:r>
      </w:del>
    </w:p>
    <w:p w14:paraId="0CE22CF7" w14:textId="77777777" w:rsidR="0053745A" w:rsidRDefault="00000000">
      <w:pPr>
        <w:pStyle w:val="Code"/>
      </w:pPr>
      <w:r>
        <w:rPr>
          <w:rStyle w:val="LiteralItalic"/>
        </w:rPr>
        <w:t xml:space="preserve">   --snip--</w:t>
      </w:r>
    </w:p>
    <w:p w14:paraId="5BE3A977" w14:textId="77777777" w:rsidR="0053745A" w:rsidRDefault="00000000">
      <w:pPr>
        <w:pStyle w:val="Code"/>
        <w:rPr>
          <w:ins w:id="229" w:author="Chris Krycho" w:date="2025-03-03T13:05:00Z"/>
        </w:rPr>
      </w:pPr>
      <w:del w:id="230" w:author="Chris Krycho" w:date="2025-03-03T13:05:00Z">
        <w:r>
          <w:delText xml:space="preserve">   Compiling ripgrep v13.0.0</w:delText>
        </w:r>
      </w:del>
      <w:ins w:id="231" w:author="Chris Krycho" w:date="2025-03-03T13:05:00Z">
        <w:r>
          <w:t xml:space="preserve">   Compiling grep v0.3.2</w:t>
        </w:r>
      </w:ins>
    </w:p>
    <w:p w14:paraId="47E91ABD" w14:textId="77777777" w:rsidR="0053745A" w:rsidRDefault="00000000">
      <w:pPr>
        <w:pStyle w:val="Code"/>
      </w:pPr>
      <w:ins w:id="232" w:author="Chris Krycho" w:date="2025-03-03T13:05:00Z">
        <w:r>
          <w:t xml:space="preserve">    Finished `release` profile [optimized + debuginfo] target(s) in 6.73s</w:t>
        </w:r>
      </w:ins>
      <w:del w:id="233" w:author="Chris Krycho" w:date="2025-03-03T13:05:00Z">
        <w:r>
          <w:delText xml:space="preserve">    Finished release [optimized + debuginfo] target(s) in 3m 10s</w:delText>
        </w:r>
      </w:del>
    </w:p>
    <w:p w14:paraId="54B39CB3" w14:textId="77777777" w:rsidR="0053745A" w:rsidRDefault="00000000">
      <w:pPr>
        <w:pStyle w:val="Code"/>
        <w:rPr>
          <w:del w:id="234" w:author="Chris Krycho" w:date="2025-03-03T13:06:00Z"/>
        </w:rPr>
      </w:pPr>
      <w:ins w:id="235" w:author="Chris Krycho" w:date="2025-03-03T13:06:00Z">
        <w:r>
          <w:t xml:space="preserve">  Installing ~/.cargo/bin/rg</w:t>
        </w:r>
      </w:ins>
      <w:del w:id="236" w:author="Chris Krycho" w:date="2025-03-03T13:06:00Z">
        <w:r>
          <w:delText xml:space="preserve">  Installing ~/.cargo/bin/rg</w:delText>
        </w:r>
      </w:del>
    </w:p>
    <w:p w14:paraId="098F6948" w14:textId="77777777" w:rsidR="0053745A" w:rsidRDefault="0053745A">
      <w:pPr>
        <w:pStyle w:val="Code"/>
        <w:rPr>
          <w:ins w:id="237" w:author="Chris Krycho" w:date="2025-03-03T13:06:00Z"/>
        </w:rPr>
      </w:pPr>
    </w:p>
    <w:p w14:paraId="5DC691FF" w14:textId="77777777" w:rsidR="0053745A" w:rsidRDefault="00000000">
      <w:pPr>
        <w:pStyle w:val="Code"/>
      </w:pPr>
      <w:ins w:id="238" w:author="Chris Krycho" w:date="2025-03-03T13:06:00Z">
        <w:r>
          <w:t xml:space="preserve">   Installed package `ripgrep v14.1.1` (executable `rg`)</w:t>
        </w:r>
      </w:ins>
      <w:del w:id="239" w:author="Chris Krycho" w:date="2025-03-03T13:06:00Z">
        <w:r>
          <w:delText xml:space="preserve">   Installed package `ripgrep v13.0.0` (executable `rg`)</w:delText>
        </w:r>
      </w:del>
    </w:p>
    <w:p w14:paraId="25DBCF3C" w14:textId="77777777" w:rsidR="0053745A" w:rsidRDefault="00000000">
      <w:pPr>
        <w:pStyle w:val="Body"/>
      </w:pPr>
      <w:r>
        <w:t xml:space="preserve">The second-to-last line of the output shows the location and the name of the installed binary, which in the case of </w:t>
      </w:r>
      <w:r>
        <w:rPr>
          <w:rStyle w:val="Literal"/>
        </w:rPr>
        <w:t>ripgrep</w:t>
      </w:r>
      <w:r>
        <w:t xml:space="preserve"> is </w:t>
      </w:r>
      <w:r>
        <w:rPr>
          <w:rStyle w:val="Literal"/>
        </w:rPr>
        <w:t>rg</w:t>
      </w:r>
      <w:r>
        <w:t xml:space="preserve">. As long as the installation directory is in your </w:t>
      </w:r>
      <w:r>
        <w:rPr>
          <w:rStyle w:val="Literal"/>
        </w:rPr>
        <w:t>$PATH</w:t>
      </w:r>
      <w:r>
        <w:t xml:space="preserve">, as mentioned previously, you can then run </w:t>
      </w:r>
      <w:r>
        <w:rPr>
          <w:rStyle w:val="Literal"/>
        </w:rPr>
        <w:t>rg --help</w:t>
      </w:r>
      <w:r>
        <w:t xml:space="preserve"> and start using a faster, Rustier tool for searching files!</w:t>
      </w:r>
    </w:p>
    <w:p w14:paraId="7CAA0457" w14:textId="77777777" w:rsidR="0053745A" w:rsidRDefault="00000000">
      <w:pPr>
        <w:pStyle w:val="HeadA"/>
      </w:pPr>
      <w:r>
        <w:fldChar w:fldCharType="begin"/>
      </w:r>
      <w:r>
        <w:instrText xml:space="preserve"> XE "Cargo:extending with custom commands: " </w:instrText>
      </w:r>
      <w:r>
        <w:fldChar w:fldCharType="end"/>
      </w:r>
      <w:r>
        <w:t>Extending Cargo with Custom Commands</w:t>
      </w:r>
    </w:p>
    <w:p w14:paraId="21756BC1" w14:textId="77777777" w:rsidR="0053745A" w:rsidRDefault="00000000">
      <w:pPr>
        <w:pStyle w:val="Body"/>
      </w:pPr>
      <w:r>
        <w:t xml:space="preserve">Cargo is designed so you can extend it with new subcommands without having to modify it. If a binary in your </w:t>
      </w:r>
      <w:r>
        <w:rPr>
          <w:rStyle w:val="Literal"/>
        </w:rPr>
        <w:t>$PATH</w:t>
      </w:r>
      <w:r>
        <w:t xml:space="preserve"> is named </w:t>
      </w:r>
      <w:r>
        <w:rPr>
          <w:rStyle w:val="Literal"/>
        </w:rPr>
        <w:t>cargo-something</w:t>
      </w:r>
      <w:r>
        <w:t xml:space="preserve">, you can run it as if it were a Cargo subcommand by running </w:t>
      </w:r>
      <w:r>
        <w:rPr>
          <w:rStyle w:val="Literal"/>
        </w:rPr>
        <w:t>cargo something</w:t>
      </w:r>
      <w:r>
        <w:t xml:space="preserve">. Custom commands like this are also listed when you run </w:t>
      </w:r>
      <w:r>
        <w:rPr>
          <w:rStyle w:val="Literal"/>
        </w:rPr>
        <w:t>cargo --list</w:t>
      </w:r>
      <w:r>
        <w:t xml:space="preserve">. Being able to use </w:t>
      </w:r>
      <w:r>
        <w:rPr>
          <w:rStyle w:val="Literal"/>
        </w:rPr>
        <w:t>cargo install</w:t>
      </w:r>
      <w:r>
        <w:t xml:space="preserve"> to install extensions and then run them just like the built-in Cargo tools is a super-convenient benefit of Cargo’s design!</w:t>
      </w:r>
    </w:p>
    <w:p w14:paraId="30B37F0A" w14:textId="77777777" w:rsidR="0053745A" w:rsidRDefault="00000000">
      <w:pPr>
        <w:pStyle w:val="HeadA"/>
      </w:pPr>
      <w:r>
        <w:lastRenderedPageBreak/>
        <w:t>Summary</w:t>
      </w:r>
    </w:p>
    <w:p w14:paraId="711D77C0" w14:textId="77777777" w:rsidR="0053745A" w:rsidRDefault="00000000">
      <w:pPr>
        <w:pStyle w:val="Body"/>
      </w:pPr>
      <w:r>
        <w:t xml:space="preserve">Sharing code with Cargo and </w:t>
      </w:r>
      <w:r>
        <w:rPr>
          <w:rStyle w:val="LinkURL"/>
        </w:rPr>
        <w:t>https://crates.io</w:t>
      </w:r>
      <w:r>
        <w:t xml:space="preserve"> is part of what makes the Rust ecosystem useful for many different tasks. Rust’s standard library is small and stable, but crates are easy to share, use, and improve on a timeline different from that of the language. Don’t be shy about sharing code that’s useful to you on </w:t>
      </w:r>
      <w:r>
        <w:rPr>
          <w:rStyle w:val="LinkURL"/>
        </w:rPr>
        <w:t>https://crates.io</w:t>
      </w:r>
      <w:r>
        <w:t>; it’s likely that it will be useful to someone else as well!</w:t>
      </w:r>
    </w:p>
    <w:sectPr w:rsidR="0053745A">
      <w:pgSz w:w="10080" w:h="13320"/>
      <w:pgMar w:top="720" w:right="1440" w:bottom="1440" w:left="1620"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Sophia Turner" w:date="2025-04-09T13:50:00Z" w:initials="S">
    <w:p w14:paraId="1287E7C8" w14:textId="77777777" w:rsidR="0053745A" w:rsidRDefault="00000000">
      <w:pPr>
        <w:overflowPunct w:val="0"/>
        <w:spacing w:after="0" w:line="240" w:lineRule="auto"/>
      </w:pPr>
      <w:r>
        <w:rPr>
          <w:rFonts w:ascii="Liberation Serif" w:eastAsia="Tahoma" w:hAnsi="Liberation Serif" w:cs="Tahoma"/>
          <w:sz w:val="24"/>
          <w:szCs w:val="24"/>
          <w:lang w:val="en-US" w:eastAsia="en-US" w:bidi="en-US"/>
        </w:rPr>
        <w:t>This might be a LibreOffice thing but the above looks like a grid of numbers rather than html documentation</w:t>
      </w:r>
    </w:p>
  </w:comment>
  <w:comment w:id="7" w:author="Carol Nichols" w:date="2025-06-28T11:17:00Z" w:initials="CN">
    <w:p w14:paraId="16E6C934" w14:textId="77777777" w:rsidR="00AB10E8" w:rsidRDefault="005613B4" w:rsidP="00AB10E8">
      <w:r>
        <w:rPr>
          <w:rStyle w:val="CommentReference"/>
        </w:rPr>
        <w:annotationRef/>
      </w:r>
      <w:r w:rsidR="00AB10E8">
        <w:rPr>
          <w:sz w:val="20"/>
          <w:szCs w:val="20"/>
        </w:rPr>
        <w:t>Uh yeah this is not the right image. Please replace this with the updated image I’m sending with this</w:t>
      </w:r>
    </w:p>
  </w:comment>
  <w:comment w:id="11" w:author="Carol Nichols" w:date="2025-06-28T11:41:00Z" w:initials="CN">
    <w:p w14:paraId="6A48A326" w14:textId="77777777" w:rsidR="00521F02" w:rsidRDefault="00521F02" w:rsidP="00521F02">
      <w:r>
        <w:rPr>
          <w:rStyle w:val="CommentReference"/>
        </w:rPr>
        <w:annotationRef/>
      </w:r>
      <w:r>
        <w:rPr>
          <w:sz w:val="20"/>
          <w:szCs w:val="20"/>
        </w:rPr>
        <w:t>This listing number is messed up somehow… I tried to tell it to continue numbering, but it still says 14-1. It should say 14-2.</w:t>
      </w:r>
    </w:p>
  </w:comment>
  <w:comment w:id="14" w:author="Carol Nichols" w:date="2025-06-28T11:35:00Z" w:initials="CN">
    <w:p w14:paraId="0436A304" w14:textId="0C653861" w:rsidR="00AB10E8" w:rsidRDefault="00AB10E8" w:rsidP="00AB10E8">
      <w:r>
        <w:rPr>
          <w:rStyle w:val="CommentReference"/>
        </w:rPr>
        <w:annotationRef/>
      </w:r>
      <w:r>
        <w:rPr>
          <w:color w:val="000000"/>
          <w:sz w:val="20"/>
          <w:szCs w:val="20"/>
        </w:rPr>
        <w:t>Please replace this with the updated image I’m sending with this</w:t>
      </w:r>
    </w:p>
  </w:comment>
  <w:comment w:id="15" w:author="Chris Krycho" w:date="2025-03-03T07:30:00Z" w:initials="CK">
    <w:p w14:paraId="01000000" w14:textId="742713B2" w:rsidR="0053745A" w:rsidRDefault="00000000">
      <w:pPr>
        <w:overflowPunct w:val="0"/>
        <w:spacing w:after="0" w:line="240" w:lineRule="auto"/>
      </w:pPr>
      <w:r>
        <w:rPr>
          <w:rFonts w:ascii="Liberation Serif" w:eastAsia="Tahoma" w:hAnsi="Liberation Serif" w:cs="Tahoma"/>
          <w:color w:val="000000"/>
          <w:sz w:val="20"/>
          <w:szCs w:val="20"/>
          <w:lang w:val="en-US" w:eastAsia="en-US" w:bidi="en-US"/>
        </w:rPr>
        <w:t>No idea where this image came from, but it doesn’t match what’s in the PDF and doesn’t belong to this book!</w:t>
      </w:r>
    </w:p>
  </w:comment>
  <w:comment w:id="16" w:author="Eva Morrow" w:date="2025-03-17T17:32:00Z" w:initials="EM">
    <w:p w14:paraId="02000000" w14:textId="77777777" w:rsidR="0053745A" w:rsidRDefault="00000000">
      <w:pPr>
        <w:overflowPunct w:val="0"/>
        <w:spacing w:after="0" w:line="240" w:lineRule="auto"/>
      </w:pPr>
      <w:r>
        <w:rPr>
          <w:rFonts w:ascii="Liberation Serif" w:eastAsia="Tahoma" w:hAnsi="Liberation Serif" w:cs="Tahoma"/>
          <w:sz w:val="20"/>
          <w:szCs w:val="20"/>
          <w:lang w:val="en-US" w:eastAsia="en-US" w:bidi="en-US"/>
        </w:rPr>
        <w:t>I believe I’ve added the correct figure above</w:t>
      </w:r>
    </w:p>
  </w:comment>
  <w:comment w:id="26" w:author="Carol Nichols" w:date="2025-06-28T11:41:00Z" w:initials="CN">
    <w:p w14:paraId="62BE80CE" w14:textId="77777777" w:rsidR="000C5057" w:rsidRDefault="00E459AE" w:rsidP="000C5057">
      <w:r>
        <w:rPr>
          <w:rStyle w:val="CommentReference"/>
        </w:rPr>
        <w:annotationRef/>
      </w:r>
      <w:r w:rsidR="000C5057">
        <w:rPr>
          <w:sz w:val="20"/>
          <w:szCs w:val="20"/>
        </w:rPr>
        <w:t>This should be Listing 14-3.</w:t>
      </w:r>
    </w:p>
  </w:comment>
  <w:comment w:id="29" w:author="Carol Nichols" w:date="2025-06-28T11:37:00Z" w:initials="CN">
    <w:p w14:paraId="20D526AD" w14:textId="2286C8AD" w:rsidR="005F06BB" w:rsidRDefault="005F06BB" w:rsidP="005F06BB">
      <w:r>
        <w:rPr>
          <w:rStyle w:val="CommentReference"/>
        </w:rPr>
        <w:annotationRef/>
      </w:r>
      <w:r>
        <w:rPr>
          <w:color w:val="000000"/>
          <w:sz w:val="20"/>
          <w:szCs w:val="20"/>
        </w:rPr>
        <w:t>Please replace this with the updated image I’m sending with this</w:t>
      </w:r>
    </w:p>
  </w:comment>
  <w:comment w:id="30" w:author="Chris Krycho" w:date="2025-03-03T07:42:00Z" w:initials="CK">
    <w:p w14:paraId="03000000" w14:textId="276C73A5" w:rsidR="0053745A" w:rsidRDefault="00000000">
      <w:pPr>
        <w:overflowPunct w:val="0"/>
        <w:spacing w:after="0" w:line="240" w:lineRule="auto"/>
      </w:pPr>
      <w:r>
        <w:rPr>
          <w:rFonts w:ascii="Liberation Serif" w:eastAsia="Tahoma" w:hAnsi="Liberation Serif" w:cs="Tahoma"/>
          <w:color w:val="000000"/>
          <w:sz w:val="20"/>
          <w:szCs w:val="20"/>
          <w:lang w:val="en-US" w:eastAsia="en-US" w:bidi="en-US"/>
        </w:rPr>
        <w:t>Again, not sure what this image *is* from, but it’s distinctly not this book!</w:t>
      </w:r>
    </w:p>
  </w:comment>
  <w:comment w:id="31" w:author="Eva Morrow" w:date="2025-03-17T17:33:00Z" w:initials="EM">
    <w:p w14:paraId="04000000" w14:textId="77777777" w:rsidR="0053745A" w:rsidRDefault="00000000">
      <w:pPr>
        <w:overflowPunct w:val="0"/>
        <w:spacing w:after="0" w:line="240" w:lineRule="auto"/>
      </w:pPr>
      <w:r>
        <w:rPr>
          <w:rFonts w:ascii="Liberation Serif" w:eastAsia="Tahoma" w:hAnsi="Liberation Serif" w:cs="Tahoma"/>
          <w:sz w:val="20"/>
          <w:szCs w:val="20"/>
          <w:lang w:val="en-US" w:eastAsia="en-US" w:bidi="en-US"/>
        </w:rPr>
        <w:t>I believe I’ve added the correct figure above</w:t>
      </w:r>
    </w:p>
  </w:comment>
  <w:comment w:id="33" w:author="Carol Nichols" w:date="2025-06-28T11:40:00Z" w:initials="CN">
    <w:p w14:paraId="698CB010" w14:textId="77777777" w:rsidR="000C5057" w:rsidRDefault="004F2D97" w:rsidP="000C5057">
      <w:r>
        <w:rPr>
          <w:rStyle w:val="CommentReference"/>
        </w:rPr>
        <w:annotationRef/>
      </w:r>
      <w:r w:rsidR="000C5057">
        <w:rPr>
          <w:sz w:val="20"/>
          <w:szCs w:val="20"/>
        </w:rPr>
        <w:t>This should be Listing 14-4.</w:t>
      </w:r>
    </w:p>
  </w:comment>
  <w:comment w:id="34" w:author="Carol Nichols" w:date="2025-06-28T11:42:00Z" w:initials="CN">
    <w:p w14:paraId="28D2312F" w14:textId="77777777" w:rsidR="000C5057" w:rsidRDefault="00F32AF7" w:rsidP="000C5057">
      <w:r>
        <w:rPr>
          <w:rStyle w:val="CommentReference"/>
        </w:rPr>
        <w:annotationRef/>
      </w:r>
      <w:r w:rsidR="000C5057">
        <w:rPr>
          <w:sz w:val="20"/>
          <w:szCs w:val="20"/>
        </w:rPr>
        <w:t>This should be Listing 14-5.</w:t>
      </w:r>
    </w:p>
  </w:comment>
  <w:comment w:id="37" w:author="Carol Nichols" w:date="2025-06-28T11:43:00Z" w:initials="CN">
    <w:p w14:paraId="16DF3BA1" w14:textId="70AA60B1" w:rsidR="00BF72A4" w:rsidRDefault="00BF72A4" w:rsidP="00BF72A4">
      <w:r>
        <w:rPr>
          <w:rStyle w:val="CommentReference"/>
        </w:rPr>
        <w:annotationRef/>
      </w:r>
      <w:r>
        <w:rPr>
          <w:color w:val="000000"/>
          <w:sz w:val="20"/>
          <w:szCs w:val="20"/>
        </w:rPr>
        <w:t>Please replace this with the updated image I’m sending with this</w:t>
      </w:r>
    </w:p>
  </w:comment>
  <w:comment w:id="45" w:author="Carol Nichols" w:date="2025-06-28T11:43:00Z" w:initials="CN">
    <w:p w14:paraId="6F302BA0" w14:textId="77777777" w:rsidR="00C55E61" w:rsidRDefault="00BF72A4" w:rsidP="00C55E61">
      <w:r>
        <w:rPr>
          <w:rStyle w:val="CommentReference"/>
        </w:rPr>
        <w:annotationRef/>
      </w:r>
      <w:r w:rsidR="00C55E61">
        <w:rPr>
          <w:sz w:val="20"/>
          <w:szCs w:val="20"/>
        </w:rPr>
        <w:t>This should be Listing 14-6.</w:t>
      </w:r>
    </w:p>
  </w:comment>
  <w:comment w:id="183" w:author="Sophia Turner" w:date="2025-04-09T14:21:00Z" w:initials="S">
    <w:p w14:paraId="02D38DD8" w14:textId="19FE24AB" w:rsidR="0053745A" w:rsidRDefault="00000000">
      <w:pPr>
        <w:overflowPunct w:val="0"/>
        <w:spacing w:after="0" w:line="240" w:lineRule="auto"/>
      </w:pPr>
      <w:r>
        <w:rPr>
          <w:rFonts w:ascii="Liberation Serif" w:eastAsia="Tahoma" w:hAnsi="Liberation Serif" w:cs="Tahoma"/>
          <w:sz w:val="24"/>
          <w:szCs w:val="24"/>
          <w:lang w:val="en-US" w:eastAsia="en-US" w:bidi="en-US"/>
        </w:rPr>
        <w:t>I see where you’re going, but you might confuse readers using `add_one` and `adder`. They might read this and get confused why it’s missing because the names are so similar.</w:t>
      </w:r>
    </w:p>
  </w:comment>
  <w:comment w:id="184" w:author="Carol Nichols" w:date="2025-06-28T11:49:00Z" w:initials="CN">
    <w:p w14:paraId="4BFA97E3" w14:textId="77777777" w:rsidR="006864F6" w:rsidRDefault="006864F6" w:rsidP="006864F6">
      <w:r>
        <w:rPr>
          <w:rStyle w:val="CommentReference"/>
        </w:rPr>
        <w:annotationRef/>
      </w:r>
      <w:r>
        <w:rPr>
          <w:color w:val="000000"/>
          <w:sz w:val="20"/>
          <w:szCs w:val="20"/>
        </w:rPr>
        <w:t>I don’t think the names are similar enough to be likely to cause confusion.</w:t>
      </w:r>
    </w:p>
  </w:comment>
  <w:comment w:id="215" w:author="Chris Krycho" w:date="2025-03-03T13:03:00Z" w:initials="CK">
    <w:p w14:paraId="08F55510" w14:textId="731290F6" w:rsidR="0053745A" w:rsidRDefault="00000000">
      <w:pPr>
        <w:overflowPunct w:val="0"/>
        <w:spacing w:after="0" w:line="240" w:lineRule="auto"/>
      </w:pPr>
      <w:r>
        <w:rPr>
          <w:rFonts w:ascii="Liberation Serif" w:eastAsia="Tahoma" w:hAnsi="Liberation Serif" w:cs="Tahoma"/>
          <w:color w:val="000000"/>
          <w:sz w:val="20"/>
          <w:szCs w:val="20"/>
          <w:lang w:val="en-US" w:eastAsia="en-US" w:bidi="en-US"/>
        </w:rPr>
        <w:t>I found the previous iteration of this sentence *quite* confusing to read, in part I suspect because of its history as a *different* version of the sentence (from what I can see in the Markdown source history).</w:t>
      </w:r>
    </w:p>
  </w:comment>
  <w:comment w:id="220" w:author="Sophia Turner" w:date="2025-04-09T14:28:00Z" w:initials="S">
    <w:p w14:paraId="46CD0621" w14:textId="77777777" w:rsidR="0053745A" w:rsidRDefault="00000000">
      <w:pPr>
        <w:overflowPunct w:val="0"/>
        <w:spacing w:after="0" w:line="240" w:lineRule="auto"/>
      </w:pPr>
      <w:r>
        <w:rPr>
          <w:rFonts w:ascii="Liberation Serif" w:eastAsia="Tahoma" w:hAnsi="Liberation Serif" w:cs="Tahoma"/>
          <w:sz w:val="24"/>
          <w:szCs w:val="24"/>
          <w:lang w:val="en-US" w:eastAsia="en-US" w:bidi="en-US"/>
        </w:rPr>
        <w:t>Do you want to also talk about how to install binaries from a local source project?</w:t>
      </w:r>
    </w:p>
  </w:comment>
  <w:comment w:id="221" w:author="Carol Nichols" w:date="2025-06-28T11:50:00Z" w:initials="CN">
    <w:p w14:paraId="376053F7" w14:textId="77777777" w:rsidR="004C6F7E" w:rsidRDefault="004C6F7E" w:rsidP="004C6F7E">
      <w:r>
        <w:rPr>
          <w:rStyle w:val="CommentReference"/>
        </w:rPr>
        <w:annotationRef/>
      </w:r>
      <w:r>
        <w:rPr>
          <w:color w:val="000000"/>
          <w:sz w:val="20"/>
          <w:szCs w:val="20"/>
        </w:rPr>
        <w:t>No, they can discover that via cargo install’s documentation; there are many things cargo install can do that we’re not covering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87E7C8" w15:done="0"/>
  <w15:commentEx w15:paraId="16E6C934" w15:paraIdParent="1287E7C8" w15:done="0"/>
  <w15:commentEx w15:paraId="6A48A326" w15:done="0"/>
  <w15:commentEx w15:paraId="0436A304" w15:done="0"/>
  <w15:commentEx w15:paraId="01000000" w15:done="0"/>
  <w15:commentEx w15:paraId="02000000" w15:paraIdParent="01000000" w15:done="0"/>
  <w15:commentEx w15:paraId="62BE80CE" w15:done="0"/>
  <w15:commentEx w15:paraId="20D526AD" w15:done="0"/>
  <w15:commentEx w15:paraId="03000000" w15:done="0"/>
  <w15:commentEx w15:paraId="04000000" w15:paraIdParent="03000000" w15:done="0"/>
  <w15:commentEx w15:paraId="698CB010" w15:done="0"/>
  <w15:commentEx w15:paraId="28D2312F" w15:done="0"/>
  <w15:commentEx w15:paraId="16DF3BA1" w15:done="0"/>
  <w15:commentEx w15:paraId="6F302BA0" w15:done="0"/>
  <w15:commentEx w15:paraId="02D38DD8" w15:done="0"/>
  <w15:commentEx w15:paraId="4BFA97E3" w15:paraIdParent="02D38DD8" w15:done="0"/>
  <w15:commentEx w15:paraId="08F55510" w15:done="0"/>
  <w15:commentEx w15:paraId="46CD0621" w15:done="0"/>
  <w15:commentEx w15:paraId="376053F7" w15:paraIdParent="46CD06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CA2A7AA" w16cex:dateUtc="2025-06-28T15:17:00Z"/>
  <w16cex:commentExtensible w16cex:durableId="13186A55" w16cex:dateUtc="2025-06-28T15:41:00Z"/>
  <w16cex:commentExtensible w16cex:durableId="3FBC71CF" w16cex:dateUtc="2025-06-28T15:35:00Z"/>
  <w16cex:commentExtensible w16cex:durableId="617F4D4A" w16cex:dateUtc="2025-06-28T15:41:00Z"/>
  <w16cex:commentExtensible w16cex:durableId="2106DD5C" w16cex:dateUtc="2025-06-28T15:37:00Z"/>
  <w16cex:commentExtensible w16cex:durableId="64C8AB7F" w16cex:dateUtc="2025-06-28T15:40:00Z"/>
  <w16cex:commentExtensible w16cex:durableId="1C3124FA" w16cex:dateUtc="2025-06-28T15:42:00Z"/>
  <w16cex:commentExtensible w16cex:durableId="52672B59" w16cex:dateUtc="2025-06-28T15:43:00Z"/>
  <w16cex:commentExtensible w16cex:durableId="2F4FAC2A" w16cex:dateUtc="2025-06-28T15:43:00Z"/>
  <w16cex:commentExtensible w16cex:durableId="397B30FC" w16cex:dateUtc="2025-06-28T15:49:00Z"/>
  <w16cex:commentExtensible w16cex:durableId="39CFD602" w16cex:dateUtc="2025-06-28T1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87E7C8" w16cid:durableId="1287E7C8"/>
  <w16cid:commentId w16cid:paraId="16E6C934" w16cid:durableId="3CA2A7AA"/>
  <w16cid:commentId w16cid:paraId="6A48A326" w16cid:durableId="13186A55"/>
  <w16cid:commentId w16cid:paraId="0436A304" w16cid:durableId="3FBC71CF"/>
  <w16cid:commentId w16cid:paraId="01000000" w16cid:durableId="01000000"/>
  <w16cid:commentId w16cid:paraId="02000000" w16cid:durableId="02000000"/>
  <w16cid:commentId w16cid:paraId="62BE80CE" w16cid:durableId="617F4D4A"/>
  <w16cid:commentId w16cid:paraId="20D526AD" w16cid:durableId="2106DD5C"/>
  <w16cid:commentId w16cid:paraId="03000000" w16cid:durableId="03000000"/>
  <w16cid:commentId w16cid:paraId="04000000" w16cid:durableId="04000000"/>
  <w16cid:commentId w16cid:paraId="698CB010" w16cid:durableId="64C8AB7F"/>
  <w16cid:commentId w16cid:paraId="28D2312F" w16cid:durableId="1C3124FA"/>
  <w16cid:commentId w16cid:paraId="16DF3BA1" w16cid:durableId="52672B59"/>
  <w16cid:commentId w16cid:paraId="6F302BA0" w16cid:durableId="2F4FAC2A"/>
  <w16cid:commentId w16cid:paraId="02D38DD8" w16cid:durableId="02D38DD8"/>
  <w16cid:commentId w16cid:paraId="4BFA97E3" w16cid:durableId="397B30FC"/>
  <w16cid:commentId w16cid:paraId="08F55510" w16cid:durableId="08F55510"/>
  <w16cid:commentId w16cid:paraId="46CD0621" w16cid:durableId="46CD0621"/>
  <w16cid:commentId w16cid:paraId="376053F7" w16cid:durableId="39CFD6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1"/>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altName w:val="Calibri"/>
    <w:panose1 w:val="020B0004020202020204"/>
    <w:charset w:val="01"/>
    <w:family w:val="roman"/>
    <w:pitch w:val="variable"/>
  </w:font>
  <w:font w:name="NewBaskervilleStd-Italic">
    <w:altName w:val="Cambria"/>
    <w:panose1 w:val="020B0604020202020204"/>
    <w:charset w:val="00"/>
    <w:family w:val="roman"/>
    <w:notTrueType/>
    <w:pitch w:val="default"/>
  </w:font>
  <w:font w:name="Courier">
    <w:altName w:val="Courier New"/>
    <w:panose1 w:val="00000000000000000000"/>
    <w:charset w:val="01"/>
    <w:family w:val="roman"/>
    <w:pitch w:val="variable"/>
  </w:font>
  <w:font w:name="TheSansMonoCondensed-Plain">
    <w:altName w:val="Cambria"/>
    <w:panose1 w:val="020B0604020202020204"/>
    <w:charset w:val="00"/>
    <w:family w:val="roman"/>
    <w:notTrueType/>
    <w:pitch w:val="default"/>
  </w:font>
  <w:font w:name="TheSansMonoCondensed-Bold">
    <w:altName w:val="Cambria"/>
    <w:panose1 w:val="020B0604020202020204"/>
    <w:charset w:val="00"/>
    <w:family w:val="roman"/>
    <w:notTrueType/>
    <w:pitch w:val="default"/>
  </w:font>
  <w:font w:name="TheSansMonoCd W5Regular">
    <w:altName w:val="Cambria"/>
    <w:panose1 w:val="020B0604020202020204"/>
    <w:charset w:val="01"/>
    <w:family w:val="roman"/>
    <w:pitch w:val="variable"/>
  </w:font>
  <w:font w:name="ITC New Baskerville Std">
    <w:altName w:val="Cambria"/>
    <w:panose1 w:val="020B0604020202020204"/>
    <w:charset w:val="01"/>
    <w:family w:val="roman"/>
    <w:pitch w:val="variable"/>
  </w:font>
  <w:font w:name="TheSansMonoCondensed-Italic">
    <w:altName w:val="Cambria"/>
    <w:panose1 w:val="020B0604020202020204"/>
    <w:charset w:val="00"/>
    <w:family w:val="roman"/>
    <w:notTrueType/>
    <w:pitch w:val="default"/>
  </w:font>
  <w:font w:name="STIX">
    <w:altName w:val="Cambria"/>
    <w:panose1 w:val="020B0604020202020204"/>
    <w:charset w:val="01"/>
    <w:family w:val="roman"/>
    <w:pitch w:val="variable"/>
  </w:font>
  <w:font w:name="Symbol Std">
    <w:altName w:val="Cambria"/>
    <w:panose1 w:val="020B0604020202020204"/>
    <w:charset w:val="01"/>
    <w:family w:val="roman"/>
    <w:pitch w:val="variable"/>
  </w:font>
  <w:font w:name="NewBaskervilleEF-Bold">
    <w:altName w:val="Cambria"/>
    <w:panose1 w:val="020B0604020202020204"/>
    <w:charset w:val="00"/>
    <w:family w:val="roman"/>
    <w:notTrueType/>
    <w:pitch w:val="default"/>
  </w:font>
  <w:font w:name="FuturaPT-Book">
    <w:altName w:val="Century Gothic"/>
    <w:panose1 w:val="020B0604020202020204"/>
    <w:charset w:val="01"/>
    <w:family w:val="roman"/>
    <w:pitch w:val="variable"/>
  </w:font>
  <w:font w:name="DogmaOT-Bold">
    <w:altName w:val="Cambria"/>
    <w:panose1 w:val="020B0604020202020204"/>
    <w:charset w:val="01"/>
    <w:family w:val="roman"/>
    <w:pitch w:val="variable"/>
  </w:font>
  <w:font w:name="Wingdings2">
    <w:altName w:val="Cambria"/>
    <w:panose1 w:val="020B0604020202020204"/>
    <w:charset w:val="01"/>
    <w:family w:val="roman"/>
    <w:pitch w:val="variable"/>
  </w:font>
  <w:font w:name="Webdings">
    <w:panose1 w:val="05030102010509060703"/>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Liberation Sans">
    <w:altName w:val="Arial"/>
    <w:panose1 w:val="020B0604020202020204"/>
    <w:charset w:val="01"/>
    <w:family w:val="swiss"/>
    <w:pitch w:val="variable"/>
  </w:font>
  <w:font w:name="PingFang SC">
    <w:panose1 w:val="020B06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B0604020202020204"/>
    <w:charset w:val="00"/>
    <w:family w:val="roman"/>
    <w:notTrueType/>
    <w:pitch w:val="default"/>
  </w:font>
  <w:font w:name="Arial">
    <w:panose1 w:val="020B0604020202020204"/>
    <w:charset w:val="01"/>
    <w:family w:val="swiss"/>
    <w:pitch w:val="variable"/>
    <w:sig w:usb0="E0002AFF" w:usb1="C0007843" w:usb2="00000009" w:usb3="00000000" w:csb0="000001FF" w:csb1="00000000"/>
  </w:font>
  <w:font w:name="FuturaPTCond-Bold">
    <w:altName w:val="Century Gothic"/>
    <w:panose1 w:val="020B0604020202020204"/>
    <w:charset w:val="00"/>
    <w:family w:val="roman"/>
    <w:notTrueType/>
    <w:pitch w:val="default"/>
  </w:font>
  <w:font w:name="Times Roman">
    <w:altName w:val="Times New Roman"/>
    <w:panose1 w:val="00000500000000020000"/>
    <w:charset w:val="01"/>
    <w:family w:val="roman"/>
    <w:pitch w:val="variable"/>
  </w:font>
  <w:font w:name="NewBaskervilleStd-Roman">
    <w:altName w:val="Cambria"/>
    <w:panose1 w:val="020B0604020202020204"/>
    <w:charset w:val="01"/>
    <w:family w:val="roman"/>
    <w:pitch w:val="variable"/>
  </w:font>
  <w:font w:name="FuturaPT-Bold">
    <w:altName w:val="Century Gothic"/>
    <w:panose1 w:val="020B0604020202020204"/>
    <w:charset w:val="00"/>
    <w:family w:val="roman"/>
    <w:notTrueType/>
    <w:pitch w:val="default"/>
  </w:font>
  <w:font w:name="FuturaPTCond-BoldObl">
    <w:altName w:val="Century Gothic"/>
    <w:panose1 w:val="020B0604020202020204"/>
    <w:charset w:val="00"/>
    <w:family w:val="roman"/>
    <w:notTrueType/>
    <w:pitch w:val="default"/>
  </w:font>
  <w:font w:name="FuturaPT-BookObl">
    <w:altName w:val="Century Gothic"/>
    <w:panose1 w:val="020B0604020202020204"/>
    <w:charset w:val="01"/>
    <w:family w:val="roman"/>
    <w:pitch w:val="variable"/>
  </w:font>
  <w:font w:name="FuturaPT-Heavy">
    <w:altName w:val="Century Gothic"/>
    <w:panose1 w:val="020B0604020202020204"/>
    <w:charset w:val="00"/>
    <w:family w:val="roman"/>
    <w:notTrueType/>
    <w:pitch w:val="default"/>
  </w:font>
  <w:font w:name="NewBaskervilleStd-Bold">
    <w:altName w:val="Cambria"/>
    <w:panose1 w:val="020B0604020202020204"/>
    <w:charset w:val="00"/>
    <w:family w:val="roman"/>
    <w:notTrueType/>
    <w:pitch w:val="default"/>
  </w:font>
  <w:font w:name="NewBaskerville">
    <w:altName w:val="Calibri"/>
    <w:panose1 w:val="020B0604020202020204"/>
    <w:charset w:val="01"/>
    <w:family w:val="swiss"/>
    <w:pitch w:val="variable"/>
  </w:font>
  <w:font w:name="Liberation Serif">
    <w:altName w:val="Times New Roman"/>
    <w:panose1 w:val="020B06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67F2"/>
    <w:multiLevelType w:val="multilevel"/>
    <w:tmpl w:val="0F5C9E56"/>
    <w:lvl w:ilvl="0">
      <w:start w:val="1"/>
      <w:numFmt w:val="bullet"/>
      <w:pStyle w:val="BoxListBulletSub"/>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 w15:restartNumberingAfterBreak="0">
    <w:nsid w:val="08EC77D7"/>
    <w:multiLevelType w:val="multilevel"/>
    <w:tmpl w:val="9E4C3870"/>
    <w:lvl w:ilvl="0">
      <w:start w:val="1"/>
      <w:numFmt w:val="lowerLetter"/>
      <w:pStyle w:val="ListLetterSub"/>
      <w:lvlText w:val="%1."/>
      <w:lvlJc w:val="left"/>
      <w:pPr>
        <w:tabs>
          <w:tab w:val="num" w:pos="0"/>
        </w:tabs>
        <w:ind w:left="2520" w:hanging="360"/>
      </w:pPr>
    </w:lvl>
    <w:lvl w:ilvl="1">
      <w:start w:val="1"/>
      <w:numFmt w:val="lowerLetter"/>
      <w:lvlText w:val="%2."/>
      <w:lvlJc w:val="left"/>
      <w:pPr>
        <w:tabs>
          <w:tab w:val="num" w:pos="0"/>
        </w:tabs>
        <w:ind w:left="3240" w:hanging="360"/>
      </w:pPr>
    </w:lvl>
    <w:lvl w:ilvl="2">
      <w:start w:val="1"/>
      <w:numFmt w:val="lowerRoman"/>
      <w:lvlText w:val="%3."/>
      <w:lvlJc w:val="right"/>
      <w:pPr>
        <w:tabs>
          <w:tab w:val="num" w:pos="0"/>
        </w:tabs>
        <w:ind w:left="3960" w:hanging="180"/>
      </w:pPr>
    </w:lvl>
    <w:lvl w:ilvl="3">
      <w:start w:val="1"/>
      <w:numFmt w:val="decimal"/>
      <w:lvlText w:val="%4."/>
      <w:lvlJc w:val="left"/>
      <w:pPr>
        <w:tabs>
          <w:tab w:val="num" w:pos="0"/>
        </w:tabs>
        <w:ind w:left="4680" w:hanging="360"/>
      </w:pPr>
    </w:lvl>
    <w:lvl w:ilvl="4">
      <w:start w:val="1"/>
      <w:numFmt w:val="lowerLetter"/>
      <w:lvlText w:val="%5."/>
      <w:lvlJc w:val="left"/>
      <w:pPr>
        <w:tabs>
          <w:tab w:val="num" w:pos="0"/>
        </w:tabs>
        <w:ind w:left="5400" w:hanging="360"/>
      </w:pPr>
    </w:lvl>
    <w:lvl w:ilvl="5">
      <w:start w:val="1"/>
      <w:numFmt w:val="lowerRoman"/>
      <w:lvlText w:val="%6."/>
      <w:lvlJc w:val="right"/>
      <w:pPr>
        <w:tabs>
          <w:tab w:val="num" w:pos="0"/>
        </w:tabs>
        <w:ind w:left="6120" w:hanging="180"/>
      </w:pPr>
    </w:lvl>
    <w:lvl w:ilvl="6">
      <w:start w:val="1"/>
      <w:numFmt w:val="decimal"/>
      <w:lvlText w:val="%7."/>
      <w:lvlJc w:val="left"/>
      <w:pPr>
        <w:tabs>
          <w:tab w:val="num" w:pos="0"/>
        </w:tabs>
        <w:ind w:left="6840" w:hanging="360"/>
      </w:pPr>
    </w:lvl>
    <w:lvl w:ilvl="7">
      <w:start w:val="1"/>
      <w:numFmt w:val="lowerLetter"/>
      <w:lvlText w:val="%8."/>
      <w:lvlJc w:val="left"/>
      <w:pPr>
        <w:tabs>
          <w:tab w:val="num" w:pos="0"/>
        </w:tabs>
        <w:ind w:left="7560" w:hanging="360"/>
      </w:pPr>
    </w:lvl>
    <w:lvl w:ilvl="8">
      <w:start w:val="1"/>
      <w:numFmt w:val="lowerRoman"/>
      <w:lvlText w:val="%9."/>
      <w:lvlJc w:val="right"/>
      <w:pPr>
        <w:tabs>
          <w:tab w:val="num" w:pos="0"/>
        </w:tabs>
        <w:ind w:left="8280" w:hanging="180"/>
      </w:pPr>
    </w:lvl>
  </w:abstractNum>
  <w:abstractNum w:abstractNumId="2" w15:restartNumberingAfterBreak="0">
    <w:nsid w:val="0A7B5251"/>
    <w:multiLevelType w:val="multilevel"/>
    <w:tmpl w:val="4B5C6FDE"/>
    <w:lvl w:ilvl="0">
      <w:start w:val="1"/>
      <w:numFmt w:val="upperLetter"/>
      <w:pStyle w:val="BoxList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E1D1B5D"/>
    <w:multiLevelType w:val="multilevel"/>
    <w:tmpl w:val="0B32C788"/>
    <w:lvl w:ilvl="0">
      <w:start w:val="1"/>
      <w:numFmt w:val="decimal"/>
      <w:pStyle w:val="ListNumber"/>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4" w15:restartNumberingAfterBreak="0">
    <w:nsid w:val="172D51BF"/>
    <w:multiLevelType w:val="multilevel"/>
    <w:tmpl w:val="A1444248"/>
    <w:lvl w:ilvl="0">
      <w:start w:val="14"/>
      <w:numFmt w:val="decimal"/>
      <w:pStyle w:val="ChapterNumber"/>
      <w:suff w:val="nothing"/>
      <w:lvlText w:val="%1"/>
      <w:lvlJc w:val="left"/>
      <w:pPr>
        <w:tabs>
          <w:tab w:val="num" w:pos="0"/>
        </w:tabs>
        <w:ind w:left="432" w:hanging="432"/>
      </w:pPr>
    </w:lvl>
    <w:lvl w:ilvl="1">
      <w:start w:val="1"/>
      <w:numFmt w:val="decimal"/>
      <w:pStyle w:val="HeadANumber"/>
      <w:lvlText w:val="%1.%2"/>
      <w:lvlJc w:val="left"/>
      <w:pPr>
        <w:tabs>
          <w:tab w:val="num" w:pos="0"/>
        </w:tabs>
        <w:ind w:left="576" w:hanging="576"/>
      </w:pPr>
    </w:lvl>
    <w:lvl w:ilvl="2">
      <w:start w:val="1"/>
      <w:numFmt w:val="decimal"/>
      <w:pStyle w:val="HeadBNumber"/>
      <w:lvlText w:val="%1.%2.%3"/>
      <w:lvlJc w:val="left"/>
      <w:pPr>
        <w:tabs>
          <w:tab w:val="num" w:pos="0"/>
        </w:tabs>
        <w:ind w:left="720" w:hanging="720"/>
      </w:pPr>
    </w:lvl>
    <w:lvl w:ilvl="3">
      <w:start w:val="1"/>
      <w:numFmt w:val="decimal"/>
      <w:pStyle w:val="HeadCNumber"/>
      <w:lvlText w:val="%1.%2.%3.%4"/>
      <w:lvlJc w:val="left"/>
      <w:pPr>
        <w:tabs>
          <w:tab w:val="num" w:pos="864"/>
        </w:tabs>
        <w:ind w:left="864" w:hanging="864"/>
      </w:pPr>
    </w:lvl>
    <w:lvl w:ilvl="4">
      <w:start w:val="1"/>
      <w:numFmt w:val="decimal"/>
      <w:pStyle w:val="CaptionLine"/>
      <w:lvlText w:val="Figure %1-%5"/>
      <w:lvlJc w:val="left"/>
      <w:pPr>
        <w:tabs>
          <w:tab w:val="num" w:pos="1440"/>
        </w:tabs>
        <w:ind w:left="1440" w:hanging="1440"/>
      </w:pPr>
    </w:lvl>
    <w:lvl w:ilvl="5">
      <w:start w:val="1"/>
      <w:numFmt w:val="decimal"/>
      <w:pStyle w:val="TableTitle"/>
      <w:lvlText w:val="Table %1-%6"/>
      <w:lvlJc w:val="left"/>
      <w:pPr>
        <w:tabs>
          <w:tab w:val="num" w:pos="1440"/>
        </w:tabs>
        <w:ind w:left="1440" w:hanging="1440"/>
      </w:pPr>
    </w:lvl>
    <w:lvl w:ilvl="6">
      <w:start w:val="1"/>
      <w:numFmt w:val="decimal"/>
      <w:pStyle w:val="CodeListingCaption"/>
      <w:lvlText w:val="Listing %1-%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5" w15:restartNumberingAfterBreak="0">
    <w:nsid w:val="1DB1556E"/>
    <w:multiLevelType w:val="multilevel"/>
    <w:tmpl w:val="24AE98EA"/>
    <w:lvl w:ilvl="0">
      <w:start w:val="1"/>
      <w:numFmt w:val="bullet"/>
      <w:pStyle w:val="ListBulletSub"/>
      <w:lvlText w:val="o"/>
      <w:lvlJc w:val="left"/>
      <w:pPr>
        <w:tabs>
          <w:tab w:val="num" w:pos="0"/>
        </w:tabs>
        <w:ind w:left="2880" w:hanging="360"/>
      </w:pPr>
      <w:rPr>
        <w:rFonts w:ascii="Courier New" w:hAnsi="Courier New" w:cs="Courier New" w:hint="default"/>
      </w:rPr>
    </w:lvl>
    <w:lvl w:ilvl="1">
      <w:start w:val="1"/>
      <w:numFmt w:val="bullet"/>
      <w:lvlText w:val="o"/>
      <w:lvlJc w:val="left"/>
      <w:pPr>
        <w:tabs>
          <w:tab w:val="num" w:pos="0"/>
        </w:tabs>
        <w:ind w:left="3600" w:hanging="360"/>
      </w:pPr>
      <w:rPr>
        <w:rFonts w:ascii="Courier New" w:hAnsi="Courier New" w:cs="Courier New" w:hint="default"/>
      </w:rPr>
    </w:lvl>
    <w:lvl w:ilvl="2">
      <w:start w:val="1"/>
      <w:numFmt w:val="bullet"/>
      <w:lvlText w:val=""/>
      <w:lvlJc w:val="left"/>
      <w:pPr>
        <w:tabs>
          <w:tab w:val="num" w:pos="0"/>
        </w:tabs>
        <w:ind w:left="4320" w:hanging="360"/>
      </w:pPr>
      <w:rPr>
        <w:rFonts w:ascii="Wingdings" w:hAnsi="Wingdings" w:cs="Wingdings" w:hint="default"/>
      </w:rPr>
    </w:lvl>
    <w:lvl w:ilvl="3">
      <w:start w:val="1"/>
      <w:numFmt w:val="bullet"/>
      <w:lvlText w:val=""/>
      <w:lvlJc w:val="left"/>
      <w:pPr>
        <w:tabs>
          <w:tab w:val="num" w:pos="0"/>
        </w:tabs>
        <w:ind w:left="5040" w:hanging="360"/>
      </w:pPr>
      <w:rPr>
        <w:rFonts w:ascii="Symbol" w:hAnsi="Symbol" w:cs="Symbol" w:hint="default"/>
      </w:rPr>
    </w:lvl>
    <w:lvl w:ilvl="4">
      <w:start w:val="1"/>
      <w:numFmt w:val="bullet"/>
      <w:lvlText w:val="o"/>
      <w:lvlJc w:val="left"/>
      <w:pPr>
        <w:tabs>
          <w:tab w:val="num" w:pos="0"/>
        </w:tabs>
        <w:ind w:left="5760" w:hanging="360"/>
      </w:pPr>
      <w:rPr>
        <w:rFonts w:ascii="Courier New" w:hAnsi="Courier New" w:cs="Courier New" w:hint="default"/>
      </w:rPr>
    </w:lvl>
    <w:lvl w:ilvl="5">
      <w:start w:val="1"/>
      <w:numFmt w:val="bullet"/>
      <w:lvlText w:val=""/>
      <w:lvlJc w:val="left"/>
      <w:pPr>
        <w:tabs>
          <w:tab w:val="num" w:pos="0"/>
        </w:tabs>
        <w:ind w:left="6480" w:hanging="360"/>
      </w:pPr>
      <w:rPr>
        <w:rFonts w:ascii="Wingdings" w:hAnsi="Wingdings" w:cs="Wingdings" w:hint="default"/>
      </w:rPr>
    </w:lvl>
    <w:lvl w:ilvl="6">
      <w:start w:val="1"/>
      <w:numFmt w:val="bullet"/>
      <w:lvlText w:val=""/>
      <w:lvlJc w:val="left"/>
      <w:pPr>
        <w:tabs>
          <w:tab w:val="num" w:pos="0"/>
        </w:tabs>
        <w:ind w:left="7200" w:hanging="360"/>
      </w:pPr>
      <w:rPr>
        <w:rFonts w:ascii="Symbol" w:hAnsi="Symbol" w:cs="Symbol" w:hint="default"/>
      </w:rPr>
    </w:lvl>
    <w:lvl w:ilvl="7">
      <w:start w:val="1"/>
      <w:numFmt w:val="bullet"/>
      <w:lvlText w:val="o"/>
      <w:lvlJc w:val="left"/>
      <w:pPr>
        <w:tabs>
          <w:tab w:val="num" w:pos="0"/>
        </w:tabs>
        <w:ind w:left="7920" w:hanging="360"/>
      </w:pPr>
      <w:rPr>
        <w:rFonts w:ascii="Courier New" w:hAnsi="Courier New" w:cs="Courier New" w:hint="default"/>
      </w:rPr>
    </w:lvl>
    <w:lvl w:ilvl="8">
      <w:start w:val="1"/>
      <w:numFmt w:val="bullet"/>
      <w:lvlText w:val=""/>
      <w:lvlJc w:val="left"/>
      <w:pPr>
        <w:tabs>
          <w:tab w:val="num" w:pos="0"/>
        </w:tabs>
        <w:ind w:left="8640" w:hanging="360"/>
      </w:pPr>
      <w:rPr>
        <w:rFonts w:ascii="Wingdings" w:hAnsi="Wingdings" w:cs="Wingdings" w:hint="default"/>
      </w:rPr>
    </w:lvl>
  </w:abstractNum>
  <w:abstractNum w:abstractNumId="6" w15:restartNumberingAfterBreak="0">
    <w:nsid w:val="2F8C4684"/>
    <w:multiLevelType w:val="multilevel"/>
    <w:tmpl w:val="DF6271EA"/>
    <w:lvl w:ilvl="0">
      <w:start w:val="1"/>
      <w:numFmt w:val="decimal"/>
      <w:pStyle w:val="BoxListNumb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8F432C9"/>
    <w:multiLevelType w:val="multilevel"/>
    <w:tmpl w:val="182CA372"/>
    <w:lvl w:ilvl="0">
      <w:start w:val="1"/>
      <w:numFmt w:val="bullet"/>
      <w:pStyle w:val="TableListBulleted"/>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EAC0B23"/>
    <w:multiLevelType w:val="multilevel"/>
    <w:tmpl w:val="CAC45346"/>
    <w:lvl w:ilvl="0">
      <w:start w:val="1"/>
      <w:numFmt w:val="decimal"/>
      <w:pStyle w:val="ListNumberSub"/>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9" w15:restartNumberingAfterBreak="0">
    <w:nsid w:val="414C37D3"/>
    <w:multiLevelType w:val="multilevel"/>
    <w:tmpl w:val="94063E7A"/>
    <w:lvl w:ilvl="0">
      <w:start w:val="14"/>
      <w:numFmt w:val="decimal"/>
      <w:suff w:val="nothing"/>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Figure %1-%5"/>
      <w:lvlJc w:val="left"/>
      <w:pPr>
        <w:tabs>
          <w:tab w:val="num" w:pos="1440"/>
        </w:tabs>
        <w:ind w:left="1440" w:hanging="1440"/>
      </w:pPr>
    </w:lvl>
    <w:lvl w:ilvl="5">
      <w:start w:val="1"/>
      <w:numFmt w:val="decimal"/>
      <w:lvlText w:val="Table %1-%6"/>
      <w:lvlJc w:val="left"/>
      <w:pPr>
        <w:tabs>
          <w:tab w:val="num" w:pos="1440"/>
        </w:tabs>
        <w:ind w:left="1440" w:hanging="1440"/>
      </w:pPr>
    </w:lvl>
    <w:lvl w:ilvl="6">
      <w:start w:val="1"/>
      <w:numFmt w:val="decimal"/>
      <w:lvlText w:val="Listing %1-%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0" w15:restartNumberingAfterBreak="0">
    <w:nsid w:val="5866041F"/>
    <w:multiLevelType w:val="multilevel"/>
    <w:tmpl w:val="81227F1C"/>
    <w:lvl w:ilvl="0">
      <w:start w:val="1"/>
      <w:numFmt w:val="bullet"/>
      <w:pStyle w:val="ListBullet"/>
      <w:lvlText w:val=""/>
      <w:lvlJc w:val="left"/>
      <w:pPr>
        <w:tabs>
          <w:tab w:val="num" w:pos="0"/>
        </w:tabs>
        <w:ind w:left="2160" w:hanging="360"/>
      </w:pPr>
      <w:rPr>
        <w:rFonts w:ascii="Symbol" w:hAnsi="Symbol" w:cs="Symbol"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Wingdings" w:hAnsi="Wingdings" w:cs="Wingdings" w:hint="default"/>
      </w:rPr>
    </w:lvl>
    <w:lvl w:ilvl="3">
      <w:start w:val="1"/>
      <w:numFmt w:val="bullet"/>
      <w:lvlText w:val=""/>
      <w:lvlJc w:val="left"/>
      <w:pPr>
        <w:tabs>
          <w:tab w:val="num" w:pos="0"/>
        </w:tabs>
        <w:ind w:left="4320" w:hanging="360"/>
      </w:pPr>
      <w:rPr>
        <w:rFonts w:ascii="Symbol" w:hAnsi="Symbol" w:cs="Symbol"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Wingdings" w:hAnsi="Wingdings" w:cs="Wingdings" w:hint="default"/>
      </w:rPr>
    </w:lvl>
    <w:lvl w:ilvl="6">
      <w:start w:val="1"/>
      <w:numFmt w:val="bullet"/>
      <w:lvlText w:val=""/>
      <w:lvlJc w:val="left"/>
      <w:pPr>
        <w:tabs>
          <w:tab w:val="num" w:pos="0"/>
        </w:tabs>
        <w:ind w:left="6480" w:hanging="360"/>
      </w:pPr>
      <w:rPr>
        <w:rFonts w:ascii="Symbol" w:hAnsi="Symbol" w:cs="Symbol"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Wingdings" w:hAnsi="Wingdings" w:cs="Wingdings" w:hint="default"/>
      </w:rPr>
    </w:lvl>
  </w:abstractNum>
  <w:abstractNum w:abstractNumId="11" w15:restartNumberingAfterBreak="0">
    <w:nsid w:val="62B049C5"/>
    <w:multiLevelType w:val="multilevel"/>
    <w:tmpl w:val="7F2AF498"/>
    <w:lvl w:ilvl="0">
      <w:start w:val="1"/>
      <w:numFmt w:val="upperLetter"/>
      <w:pStyle w:val="ListLetter"/>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12" w15:restartNumberingAfterBreak="0">
    <w:nsid w:val="6309236A"/>
    <w:multiLevelType w:val="multilevel"/>
    <w:tmpl w:val="C3BCAEE4"/>
    <w:lvl w:ilvl="0">
      <w:start w:val="1"/>
      <w:numFmt w:val="bullet"/>
      <w:pStyle w:val="BoxList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632D721E"/>
    <w:multiLevelType w:val="multilevel"/>
    <w:tmpl w:val="983CA18C"/>
    <w:lvl w:ilvl="0">
      <w:start w:val="1"/>
      <w:numFmt w:val="upperRoman"/>
      <w:lvlText w:val="%1."/>
      <w:lvlJc w:val="left"/>
      <w:pPr>
        <w:tabs>
          <w:tab w:val="num" w:pos="0"/>
        </w:tabs>
        <w:ind w:left="1440" w:firstLine="0"/>
      </w:pPr>
    </w:lvl>
    <w:lvl w:ilvl="1">
      <w:start w:val="1"/>
      <w:numFmt w:val="upperLetter"/>
      <w:pStyle w:val="Heading2"/>
      <w:lvlText w:val="%2."/>
      <w:lvlJc w:val="left"/>
      <w:pPr>
        <w:tabs>
          <w:tab w:val="num" w:pos="0"/>
        </w:tabs>
        <w:ind w:left="2160" w:firstLine="0"/>
      </w:pPr>
    </w:lvl>
    <w:lvl w:ilvl="2">
      <w:start w:val="1"/>
      <w:numFmt w:val="decimal"/>
      <w:pStyle w:val="Heading3"/>
      <w:lvlText w:val="%3."/>
      <w:lvlJc w:val="left"/>
      <w:pPr>
        <w:tabs>
          <w:tab w:val="num" w:pos="0"/>
        </w:tabs>
        <w:ind w:left="2880" w:firstLine="0"/>
      </w:pPr>
    </w:lvl>
    <w:lvl w:ilvl="3">
      <w:start w:val="1"/>
      <w:numFmt w:val="lowerLetter"/>
      <w:pStyle w:val="Heading4"/>
      <w:lvlText w:val="%4)"/>
      <w:lvlJc w:val="left"/>
      <w:pPr>
        <w:tabs>
          <w:tab w:val="num" w:pos="0"/>
        </w:tabs>
        <w:ind w:left="3600" w:firstLine="0"/>
      </w:pPr>
    </w:lvl>
    <w:lvl w:ilvl="4">
      <w:start w:val="1"/>
      <w:numFmt w:val="decimal"/>
      <w:pStyle w:val="Heading5"/>
      <w:lvlText w:val="(%5)"/>
      <w:lvlJc w:val="left"/>
      <w:pPr>
        <w:tabs>
          <w:tab w:val="num" w:pos="0"/>
        </w:tabs>
        <w:ind w:left="4320" w:firstLine="0"/>
      </w:pPr>
    </w:lvl>
    <w:lvl w:ilvl="5">
      <w:start w:val="1"/>
      <w:numFmt w:val="lowerLetter"/>
      <w:pStyle w:val="Heading6"/>
      <w:lvlText w:val="(%6)"/>
      <w:lvlJc w:val="left"/>
      <w:pPr>
        <w:tabs>
          <w:tab w:val="num" w:pos="0"/>
        </w:tabs>
        <w:ind w:left="5040" w:firstLine="0"/>
      </w:pPr>
    </w:lvl>
    <w:lvl w:ilvl="6">
      <w:start w:val="1"/>
      <w:numFmt w:val="lowerRoman"/>
      <w:pStyle w:val="Heading7"/>
      <w:lvlText w:val="(%7)"/>
      <w:lvlJc w:val="left"/>
      <w:pPr>
        <w:tabs>
          <w:tab w:val="num" w:pos="0"/>
        </w:tabs>
        <w:ind w:left="5760" w:firstLine="0"/>
      </w:pPr>
    </w:lvl>
    <w:lvl w:ilvl="7">
      <w:start w:val="1"/>
      <w:numFmt w:val="lowerLetter"/>
      <w:pStyle w:val="Heading8"/>
      <w:lvlText w:val="(%8)"/>
      <w:lvlJc w:val="left"/>
      <w:pPr>
        <w:tabs>
          <w:tab w:val="num" w:pos="0"/>
        </w:tabs>
        <w:ind w:left="6480" w:firstLine="0"/>
      </w:pPr>
    </w:lvl>
    <w:lvl w:ilvl="8">
      <w:start w:val="1"/>
      <w:numFmt w:val="lowerRoman"/>
      <w:pStyle w:val="Heading9"/>
      <w:lvlText w:val="(%9)"/>
      <w:lvlJc w:val="left"/>
      <w:pPr>
        <w:tabs>
          <w:tab w:val="num" w:pos="0"/>
        </w:tabs>
        <w:ind w:left="7200" w:firstLine="0"/>
      </w:pPr>
    </w:lvl>
  </w:abstractNum>
  <w:abstractNum w:abstractNumId="14" w15:restartNumberingAfterBreak="0">
    <w:nsid w:val="69953CFD"/>
    <w:multiLevelType w:val="multilevel"/>
    <w:tmpl w:val="E8162EB2"/>
    <w:lvl w:ilvl="0">
      <w:start w:val="1"/>
      <w:numFmt w:val="decimal"/>
      <w:pStyle w:val="TableListNumbered"/>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6C2A4AAF"/>
    <w:multiLevelType w:val="multilevel"/>
    <w:tmpl w:val="C7FA5C5C"/>
    <w:lvl w:ilvl="0">
      <w:start w:val="1"/>
      <w:numFmt w:val="lowerLetter"/>
      <w:pStyle w:val="BoxListLetterSub"/>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6F5F5117"/>
    <w:multiLevelType w:val="multilevel"/>
    <w:tmpl w:val="62E695DE"/>
    <w:lvl w:ilvl="0">
      <w:start w:val="1"/>
      <w:numFmt w:val="decimal"/>
      <w:pStyle w:val="BoxListNumberSub"/>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num w:numId="1" w16cid:durableId="1737314849">
    <w:abstractNumId w:val="13"/>
  </w:num>
  <w:num w:numId="2" w16cid:durableId="1634483071">
    <w:abstractNumId w:val="3"/>
  </w:num>
  <w:num w:numId="3" w16cid:durableId="1780639778">
    <w:abstractNumId w:val="8"/>
  </w:num>
  <w:num w:numId="4" w16cid:durableId="179442276">
    <w:abstractNumId w:val="10"/>
  </w:num>
  <w:num w:numId="5" w16cid:durableId="1310211564">
    <w:abstractNumId w:val="12"/>
  </w:num>
  <w:num w:numId="6" w16cid:durableId="1842499142">
    <w:abstractNumId w:val="6"/>
  </w:num>
  <w:num w:numId="7" w16cid:durableId="1096171635">
    <w:abstractNumId w:val="7"/>
  </w:num>
  <w:num w:numId="8" w16cid:durableId="1755011054">
    <w:abstractNumId w:val="14"/>
  </w:num>
  <w:num w:numId="9" w16cid:durableId="1019356053">
    <w:abstractNumId w:val="16"/>
  </w:num>
  <w:num w:numId="10" w16cid:durableId="219756923">
    <w:abstractNumId w:val="11"/>
  </w:num>
  <w:num w:numId="11" w16cid:durableId="333383014">
    <w:abstractNumId w:val="1"/>
  </w:num>
  <w:num w:numId="12" w16cid:durableId="2100372537">
    <w:abstractNumId w:val="2"/>
  </w:num>
  <w:num w:numId="13" w16cid:durableId="1700933950">
    <w:abstractNumId w:val="15"/>
  </w:num>
  <w:num w:numId="14" w16cid:durableId="1350254782">
    <w:abstractNumId w:val="0"/>
  </w:num>
  <w:num w:numId="15" w16cid:durableId="742917686">
    <w:abstractNumId w:val="5"/>
  </w:num>
  <w:num w:numId="16" w16cid:durableId="776096706">
    <w:abstractNumId w:val="4"/>
  </w:num>
  <w:num w:numId="17" w16cid:durableId="482351406">
    <w:abstractNumId w:val="9"/>
  </w:num>
  <w:num w:numId="18" w16cid:durableId="1395617989">
    <w:abstractNumId w:val="4"/>
    <w:lvlOverride w:ilvl="0">
      <w:startOverride w:val="14"/>
    </w:lvlOverride>
    <w:lvlOverride w:ilvl="1">
      <w:startOverride w:val="1"/>
    </w:lvlOverride>
    <w:lvlOverride w:ilvl="2">
      <w:startOverride w:val="1"/>
    </w:lvlOverride>
    <w:lvlOverride w:ilvl="3">
      <w:startOverride w:val="1"/>
    </w:lvlOverride>
    <w:lvlOverride w:ilvl="4">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rol Nichols">
    <w15:presenceInfo w15:providerId="None" w15:userId="Carol Nichol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autoHyphenation/>
  <w:characterSpacingControl w:val="doNotCompress"/>
  <w:compat>
    <w:doNotExpandShiftReturn/>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45A"/>
    <w:rsid w:val="00020EC7"/>
    <w:rsid w:val="000260A4"/>
    <w:rsid w:val="00071F32"/>
    <w:rsid w:val="000A4D36"/>
    <w:rsid w:val="000C5057"/>
    <w:rsid w:val="0011200A"/>
    <w:rsid w:val="002158A6"/>
    <w:rsid w:val="0029277B"/>
    <w:rsid w:val="002D420E"/>
    <w:rsid w:val="00300633"/>
    <w:rsid w:val="003057EC"/>
    <w:rsid w:val="00353AE8"/>
    <w:rsid w:val="003B4DF5"/>
    <w:rsid w:val="004C6F7E"/>
    <w:rsid w:val="004F2D97"/>
    <w:rsid w:val="00521F02"/>
    <w:rsid w:val="0053745A"/>
    <w:rsid w:val="005613B4"/>
    <w:rsid w:val="00587EBA"/>
    <w:rsid w:val="00590F04"/>
    <w:rsid w:val="005B4CF4"/>
    <w:rsid w:val="005D4B80"/>
    <w:rsid w:val="005F06BB"/>
    <w:rsid w:val="006864F6"/>
    <w:rsid w:val="006E6864"/>
    <w:rsid w:val="00761A88"/>
    <w:rsid w:val="007E0CC1"/>
    <w:rsid w:val="007E62FE"/>
    <w:rsid w:val="00895F02"/>
    <w:rsid w:val="00A94998"/>
    <w:rsid w:val="00AA6D85"/>
    <w:rsid w:val="00AB10E8"/>
    <w:rsid w:val="00AF73BE"/>
    <w:rsid w:val="00B12DDB"/>
    <w:rsid w:val="00B526A4"/>
    <w:rsid w:val="00BC36B1"/>
    <w:rsid w:val="00BF72A4"/>
    <w:rsid w:val="00C45475"/>
    <w:rsid w:val="00C55E61"/>
    <w:rsid w:val="00C84B8F"/>
    <w:rsid w:val="00D64802"/>
    <w:rsid w:val="00D764B2"/>
    <w:rsid w:val="00D9637F"/>
    <w:rsid w:val="00DA4A92"/>
    <w:rsid w:val="00E459AE"/>
    <w:rsid w:val="00F32AF7"/>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decimalSymbol w:val="."/>
  <w:listSeparator w:val=","/>
  <w14:docId w14:val="61FED5EC"/>
  <w15:docId w15:val="{5DB8B8D8-6912-5C4A-A162-55ECB58E8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713"/>
    <w:pPr>
      <w:suppressAutoHyphens w:val="0"/>
      <w:spacing w:after="200" w:line="276" w:lineRule="auto"/>
    </w:pPr>
    <w:rPr>
      <w:rFonts w:ascii="Times New Roman" w:eastAsia="Times New Roman" w:hAnsi="Times New Roman" w:cs="Times New Roman"/>
      <w:kern w:val="0"/>
      <w:sz w:val="22"/>
      <w:szCs w:val="22"/>
      <w:lang w:val="en-CA" w:eastAsia="en-CA"/>
      <w14:ligatures w14:val="none"/>
    </w:rPr>
  </w:style>
  <w:style w:type="paragraph" w:styleId="Heading2">
    <w:name w:val="heading 2"/>
    <w:basedOn w:val="Normal"/>
    <w:next w:val="Normal"/>
    <w:link w:val="Heading2Char"/>
    <w:uiPriority w:val="9"/>
    <w:semiHidden/>
    <w:unhideWhenUsed/>
    <w:qFormat/>
    <w:rsid w:val="008E2713"/>
    <w:pPr>
      <w:keepNext/>
      <w:keepLines/>
      <w:numPr>
        <w:ilvl w:val="1"/>
        <w:numId w:val="1"/>
      </w:numPr>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semiHidden/>
    <w:unhideWhenUsed/>
    <w:qFormat/>
    <w:rsid w:val="008E2713"/>
    <w:pPr>
      <w:keepNext/>
      <w:keepLines/>
      <w:numPr>
        <w:ilvl w:val="2"/>
        <w:numId w:val="1"/>
      </w:numPr>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semiHidden/>
    <w:unhideWhenUsed/>
    <w:qFormat/>
    <w:rsid w:val="008E2713"/>
    <w:pPr>
      <w:keepNext/>
      <w:keepLines/>
      <w:numPr>
        <w:ilvl w:val="3"/>
        <w:numId w:val="1"/>
      </w:numPr>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semiHidden/>
    <w:unhideWhenUsed/>
    <w:qFormat/>
    <w:rsid w:val="008E2713"/>
    <w:pPr>
      <w:keepNext/>
      <w:keepLines/>
      <w:numPr>
        <w:ilvl w:val="4"/>
        <w:numId w:val="1"/>
      </w:numPr>
      <w:spacing w:before="200" w:after="0"/>
      <w:outlineLvl w:val="4"/>
    </w:pPr>
    <w:rPr>
      <w:rFonts w:asciiTheme="majorHAnsi" w:eastAsiaTheme="majorEastAsia" w:hAnsiTheme="majorHAnsi" w:cstheme="majorBidi"/>
      <w:color w:val="0A2F40" w:themeColor="accent1" w:themeShade="7F"/>
    </w:rPr>
  </w:style>
  <w:style w:type="paragraph" w:styleId="Heading6">
    <w:name w:val="heading 6"/>
    <w:basedOn w:val="Normal"/>
    <w:next w:val="Normal"/>
    <w:link w:val="Heading6Char"/>
    <w:uiPriority w:val="9"/>
    <w:semiHidden/>
    <w:unhideWhenUsed/>
    <w:qFormat/>
    <w:rsid w:val="008E2713"/>
    <w:pPr>
      <w:keepNext/>
      <w:keepLines/>
      <w:numPr>
        <w:ilvl w:val="5"/>
        <w:numId w:val="1"/>
      </w:numPr>
      <w:spacing w:before="200" w:after="0"/>
      <w:outlineLvl w:val="5"/>
    </w:pPr>
    <w:rPr>
      <w:rFonts w:asciiTheme="majorHAnsi" w:eastAsiaTheme="majorEastAsia" w:hAnsiTheme="majorHAnsi" w:cstheme="majorBidi"/>
      <w:i/>
      <w:iCs/>
      <w:color w:val="0A2F40" w:themeColor="accent1" w:themeShade="7F"/>
    </w:rPr>
  </w:style>
  <w:style w:type="paragraph" w:styleId="Heading7">
    <w:name w:val="heading 7"/>
    <w:basedOn w:val="Normal"/>
    <w:next w:val="Normal"/>
    <w:link w:val="Heading7Char"/>
    <w:uiPriority w:val="9"/>
    <w:semiHidden/>
    <w:unhideWhenUsed/>
    <w:qFormat/>
    <w:rsid w:val="008E271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E271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E271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nkURL">
    <w:name w:val="LinkURL"/>
    <w:uiPriority w:val="1"/>
    <w:qFormat/>
    <w:rsid w:val="008E2713"/>
    <w:rPr>
      <w:rFonts w:cs="NewBaskervilleStd-Italic"/>
      <w:i/>
      <w:iCs/>
      <w:color w:val="3366FF"/>
      <w:w w:val="100"/>
      <w:position w:val="0"/>
      <w:sz w:val="24"/>
      <w:u w:val="none"/>
      <w:vertAlign w:val="baseline"/>
      <w:lang w:val="en-US"/>
    </w:rPr>
  </w:style>
  <w:style w:type="character" w:customStyle="1" w:styleId="Italic">
    <w:name w:val="Italic"/>
    <w:uiPriority w:val="1"/>
    <w:qFormat/>
    <w:rsid w:val="008E2713"/>
    <w:rPr>
      <w:rFonts w:cs="NewBaskervilleStd-Italic"/>
      <w:i/>
      <w:iCs/>
      <w:color w:val="0000FF"/>
      <w:w w:val="100"/>
      <w:position w:val="0"/>
      <w:sz w:val="24"/>
      <w:u w:val="none"/>
      <w:vertAlign w:val="baseline"/>
      <w:lang w:val="en-US"/>
    </w:rPr>
  </w:style>
  <w:style w:type="character" w:customStyle="1" w:styleId="Literal">
    <w:name w:val="Literal"/>
    <w:uiPriority w:val="1"/>
    <w:qFormat/>
    <w:rsid w:val="008E2713"/>
    <w:rPr>
      <w:rFonts w:ascii="Courier" w:hAnsi="Courier" w:cs="TheSansMonoCondensed-Plain"/>
      <w:color w:val="3366FF"/>
      <w:spacing w:val="0"/>
      <w:w w:val="100"/>
      <w:position w:val="0"/>
      <w:sz w:val="24"/>
      <w:u w:val="none"/>
      <w:vertAlign w:val="baseline"/>
      <w:lang w:val="en-US"/>
    </w:rPr>
  </w:style>
  <w:style w:type="character" w:customStyle="1" w:styleId="LiteralBold">
    <w:name w:val="LiteralBold"/>
    <w:uiPriority w:val="1"/>
    <w:qFormat/>
    <w:rsid w:val="008E2713"/>
    <w:rPr>
      <w:rFonts w:ascii="Courier" w:hAnsi="Courier" w:cs="TheSansMonoCondensed-Bold"/>
      <w:b/>
      <w:bCs/>
      <w:i w:val="0"/>
      <w:iCs w:val="0"/>
      <w:color w:val="3366FF"/>
      <w:spacing w:val="0"/>
      <w:w w:val="100"/>
      <w:position w:val="0"/>
      <w:sz w:val="24"/>
      <w:u w:val="none"/>
      <w:vertAlign w:val="baseline"/>
      <w:lang w:val="en-US"/>
    </w:rPr>
  </w:style>
  <w:style w:type="character" w:customStyle="1" w:styleId="Xref">
    <w:name w:val="Xref"/>
    <w:uiPriority w:val="1"/>
    <w:qFormat/>
    <w:rsid w:val="008E2713"/>
    <w:rPr>
      <w:color w:val="FF0000"/>
      <w:lang w:val="en-US"/>
    </w:rPr>
  </w:style>
  <w:style w:type="character" w:customStyle="1" w:styleId="LiteralCaption">
    <w:name w:val="LiteralCaption"/>
    <w:basedOn w:val="Literal"/>
    <w:uiPriority w:val="99"/>
    <w:qFormat/>
    <w:rPr>
      <w:rFonts w:ascii="TheSansMonoCd W5Regular" w:hAnsi="TheSansMonoCd W5Regular" w:cs="TheSansMonoCd W5Regular"/>
      <w:i/>
      <w:iCs/>
      <w:color w:val="000000"/>
      <w:spacing w:val="0"/>
      <w:w w:val="100"/>
      <w:position w:val="0"/>
      <w:sz w:val="16"/>
      <w:szCs w:val="16"/>
      <w:u w:val="none"/>
      <w:vertAlign w:val="baseline"/>
      <w:lang w:val="en-US"/>
    </w:rPr>
  </w:style>
  <w:style w:type="character" w:customStyle="1" w:styleId="RunInHead">
    <w:name w:val="RunInHead"/>
    <w:uiPriority w:val="99"/>
    <w:qFormat/>
    <w:rPr>
      <w:rFonts w:ascii="ITC New Baskerville Std" w:hAnsi="ITC New Baskerville Std" w:cs="ITC New Baskerville Std"/>
      <w:b/>
      <w:bCs/>
    </w:rPr>
  </w:style>
  <w:style w:type="character" w:customStyle="1" w:styleId="LiteralItalic">
    <w:name w:val="LiteralItalic"/>
    <w:uiPriority w:val="1"/>
    <w:qFormat/>
    <w:rsid w:val="008E2713"/>
    <w:rPr>
      <w:rFonts w:ascii="Courier" w:hAnsi="Courier" w:cs="TheSansMonoCondensed-Italic"/>
      <w:b w:val="0"/>
      <w:i/>
      <w:iCs/>
      <w:color w:val="3366FF"/>
      <w:spacing w:val="0"/>
      <w:w w:val="100"/>
      <w:position w:val="0"/>
      <w:sz w:val="24"/>
      <w:szCs w:val="17"/>
      <w:u w:val="none"/>
      <w:vertAlign w:val="baseline"/>
      <w:lang w:val="en-US"/>
    </w:rPr>
  </w:style>
  <w:style w:type="character" w:customStyle="1" w:styleId="LiteralGray">
    <w:name w:val="LiteralGray"/>
    <w:uiPriority w:val="1"/>
    <w:qFormat/>
    <w:rsid w:val="008E2713"/>
    <w:rPr>
      <w:rFonts w:ascii="Courier" w:hAnsi="Courier"/>
      <w:color w:val="A6A6A6" w:themeColor="background1" w:themeShade="A6"/>
    </w:rPr>
  </w:style>
  <w:style w:type="character" w:customStyle="1" w:styleId="LiteralGrayItalic">
    <w:name w:val="LiteralGrayItalic"/>
    <w:basedOn w:val="LiteralGray"/>
    <w:uiPriority w:val="1"/>
    <w:qFormat/>
    <w:rsid w:val="008E2713"/>
    <w:rPr>
      <w:rFonts w:ascii="Courier" w:hAnsi="Courier"/>
      <w:i/>
      <w:color w:val="A6A6A6" w:themeColor="background1" w:themeShade="A6"/>
    </w:rPr>
  </w:style>
  <w:style w:type="character" w:customStyle="1" w:styleId="STIX">
    <w:name w:val="STIX"/>
    <w:uiPriority w:val="99"/>
    <w:qFormat/>
    <w:rPr>
      <w:rFonts w:ascii="STIX" w:hAnsi="STIX" w:cs="STIX"/>
    </w:rPr>
  </w:style>
  <w:style w:type="character" w:customStyle="1" w:styleId="ChapterIntroSmallRoman">
    <w:name w:val="ChapterIntroSmallRoman"/>
    <w:uiPriority w:val="99"/>
    <w:qFormat/>
    <w:rPr>
      <w:rFonts w:ascii="ITC New Baskerville Std" w:hAnsi="ITC New Baskerville Std" w:cs="ITC New Baskerville Std"/>
      <w:sz w:val="20"/>
      <w:szCs w:val="20"/>
      <w:vertAlign w:val="subscript"/>
    </w:rPr>
  </w:style>
  <w:style w:type="character" w:customStyle="1" w:styleId="Bullet">
    <w:name w:val="Bullet"/>
    <w:uiPriority w:val="99"/>
    <w:qFormat/>
    <w:rPr>
      <w:rFonts w:ascii="Symbol Std" w:hAnsi="Symbol Std" w:cs="Symbol Std"/>
      <w:color w:val="000000"/>
    </w:rPr>
  </w:style>
  <w:style w:type="character" w:customStyle="1" w:styleId="BaselineShiftMore">
    <w:name w:val="BaselineShiftMore"/>
    <w:uiPriority w:val="99"/>
    <w:qFormat/>
    <w:rPr>
      <w:vertAlign w:val="subscript"/>
    </w:rPr>
  </w:style>
  <w:style w:type="character" w:customStyle="1" w:styleId="Bold">
    <w:name w:val="Bold"/>
    <w:uiPriority w:val="1"/>
    <w:qFormat/>
    <w:rsid w:val="008E2713"/>
    <w:rPr>
      <w:b/>
      <w:bCs/>
      <w:color w:val="3366FF"/>
    </w:rPr>
  </w:style>
  <w:style w:type="character" w:styleId="CommentReference">
    <w:name w:val="annotation reference"/>
    <w:basedOn w:val="DefaultParagraphFont"/>
    <w:uiPriority w:val="99"/>
    <w:semiHidden/>
    <w:unhideWhenUsed/>
    <w:qFormat/>
    <w:rsid w:val="00D202D7"/>
    <w:rPr>
      <w:sz w:val="16"/>
      <w:szCs w:val="16"/>
    </w:rPr>
  </w:style>
  <w:style w:type="character" w:customStyle="1" w:styleId="CommentTextChar">
    <w:name w:val="Comment Text Char"/>
    <w:basedOn w:val="DefaultParagraphFont"/>
    <w:link w:val="CommentText"/>
    <w:uiPriority w:val="99"/>
    <w:semiHidden/>
    <w:qFormat/>
    <w:rsid w:val="00D202D7"/>
    <w:rPr>
      <w:sz w:val="20"/>
      <w:szCs w:val="20"/>
    </w:rPr>
  </w:style>
  <w:style w:type="character" w:customStyle="1" w:styleId="CommentSubjectChar">
    <w:name w:val="Comment Subject Char"/>
    <w:basedOn w:val="CommentTextChar"/>
    <w:link w:val="CommentSubject"/>
    <w:uiPriority w:val="99"/>
    <w:semiHidden/>
    <w:qFormat/>
    <w:rsid w:val="00D202D7"/>
    <w:rPr>
      <w:b/>
      <w:bCs/>
      <w:sz w:val="20"/>
      <w:szCs w:val="20"/>
    </w:rPr>
  </w:style>
  <w:style w:type="character" w:customStyle="1" w:styleId="Heading2Char">
    <w:name w:val="Heading 2 Char"/>
    <w:basedOn w:val="DefaultParagraphFont"/>
    <w:link w:val="Heading2"/>
    <w:uiPriority w:val="9"/>
    <w:semiHidden/>
    <w:qFormat/>
    <w:rsid w:val="008E2713"/>
    <w:rPr>
      <w:rFonts w:asciiTheme="majorHAnsi" w:eastAsiaTheme="majorEastAsia" w:hAnsiTheme="majorHAnsi" w:cstheme="majorBidi"/>
      <w:b/>
      <w:bCs/>
      <w:color w:val="156082" w:themeColor="accent1"/>
      <w:kern w:val="0"/>
      <w:sz w:val="26"/>
      <w:szCs w:val="26"/>
      <w:lang w:val="en-CA" w:eastAsia="en-CA"/>
      <w14:ligatures w14:val="none"/>
    </w:rPr>
  </w:style>
  <w:style w:type="character" w:customStyle="1" w:styleId="Heading3Char">
    <w:name w:val="Heading 3 Char"/>
    <w:basedOn w:val="DefaultParagraphFont"/>
    <w:link w:val="Heading3"/>
    <w:uiPriority w:val="9"/>
    <w:semiHidden/>
    <w:qFormat/>
    <w:rsid w:val="008E2713"/>
    <w:rPr>
      <w:rFonts w:asciiTheme="majorHAnsi" w:eastAsiaTheme="majorEastAsia" w:hAnsiTheme="majorHAnsi" w:cstheme="majorBidi"/>
      <w:b/>
      <w:bCs/>
      <w:color w:val="156082" w:themeColor="accent1"/>
      <w:kern w:val="0"/>
      <w:sz w:val="22"/>
      <w:szCs w:val="22"/>
      <w:lang w:val="en-CA" w:eastAsia="en-CA"/>
      <w14:ligatures w14:val="none"/>
    </w:rPr>
  </w:style>
  <w:style w:type="character" w:customStyle="1" w:styleId="Heading4Char">
    <w:name w:val="Heading 4 Char"/>
    <w:basedOn w:val="DefaultParagraphFont"/>
    <w:link w:val="Heading4"/>
    <w:uiPriority w:val="9"/>
    <w:semiHidden/>
    <w:qFormat/>
    <w:rsid w:val="008E2713"/>
    <w:rPr>
      <w:rFonts w:asciiTheme="majorHAnsi" w:eastAsiaTheme="majorEastAsia" w:hAnsiTheme="majorHAnsi" w:cstheme="majorBidi"/>
      <w:b/>
      <w:bCs/>
      <w:i/>
      <w:iCs/>
      <w:color w:val="156082" w:themeColor="accent1"/>
      <w:kern w:val="0"/>
      <w:sz w:val="22"/>
      <w:szCs w:val="22"/>
      <w:lang w:val="en-CA" w:eastAsia="en-CA"/>
      <w14:ligatures w14:val="none"/>
    </w:rPr>
  </w:style>
  <w:style w:type="character" w:customStyle="1" w:styleId="Heading5Char">
    <w:name w:val="Heading 5 Char"/>
    <w:basedOn w:val="DefaultParagraphFont"/>
    <w:link w:val="Heading5"/>
    <w:uiPriority w:val="9"/>
    <w:semiHidden/>
    <w:qFormat/>
    <w:rsid w:val="008E2713"/>
    <w:rPr>
      <w:rFonts w:asciiTheme="majorHAnsi" w:eastAsiaTheme="majorEastAsia" w:hAnsiTheme="majorHAnsi" w:cstheme="majorBidi"/>
      <w:color w:val="0A2F40" w:themeColor="accent1" w:themeShade="7F"/>
      <w:kern w:val="0"/>
      <w:sz w:val="22"/>
      <w:szCs w:val="22"/>
      <w:lang w:val="en-CA" w:eastAsia="en-CA"/>
      <w14:ligatures w14:val="none"/>
    </w:rPr>
  </w:style>
  <w:style w:type="character" w:customStyle="1" w:styleId="Heading6Char">
    <w:name w:val="Heading 6 Char"/>
    <w:basedOn w:val="DefaultParagraphFont"/>
    <w:link w:val="Heading6"/>
    <w:uiPriority w:val="9"/>
    <w:semiHidden/>
    <w:qFormat/>
    <w:rsid w:val="008E2713"/>
    <w:rPr>
      <w:rFonts w:asciiTheme="majorHAnsi" w:eastAsiaTheme="majorEastAsia" w:hAnsiTheme="majorHAnsi" w:cstheme="majorBidi"/>
      <w:i/>
      <w:iCs/>
      <w:color w:val="0A2F40" w:themeColor="accent1" w:themeShade="7F"/>
      <w:kern w:val="0"/>
      <w:sz w:val="22"/>
      <w:szCs w:val="22"/>
      <w:lang w:val="en-CA" w:eastAsia="en-CA"/>
      <w14:ligatures w14:val="none"/>
    </w:rPr>
  </w:style>
  <w:style w:type="character" w:customStyle="1" w:styleId="Heading7Char">
    <w:name w:val="Heading 7 Char"/>
    <w:basedOn w:val="DefaultParagraphFont"/>
    <w:link w:val="Heading7"/>
    <w:uiPriority w:val="9"/>
    <w:semiHidden/>
    <w:qFormat/>
    <w:rsid w:val="008E2713"/>
    <w:rPr>
      <w:rFonts w:asciiTheme="majorHAnsi" w:eastAsiaTheme="majorEastAsia" w:hAnsiTheme="majorHAnsi" w:cstheme="majorBidi"/>
      <w:i/>
      <w:iCs/>
      <w:color w:val="404040" w:themeColor="text1" w:themeTint="BF"/>
      <w:kern w:val="0"/>
      <w:sz w:val="22"/>
      <w:szCs w:val="22"/>
      <w:lang w:val="en-CA" w:eastAsia="en-CA"/>
      <w14:ligatures w14:val="none"/>
    </w:rPr>
  </w:style>
  <w:style w:type="character" w:customStyle="1" w:styleId="Heading8Char">
    <w:name w:val="Heading 8 Char"/>
    <w:basedOn w:val="DefaultParagraphFont"/>
    <w:link w:val="Heading8"/>
    <w:uiPriority w:val="9"/>
    <w:semiHidden/>
    <w:qFormat/>
    <w:rsid w:val="008E2713"/>
    <w:rPr>
      <w:rFonts w:asciiTheme="majorHAnsi" w:eastAsiaTheme="majorEastAsia" w:hAnsiTheme="majorHAnsi" w:cstheme="majorBidi"/>
      <w:color w:val="404040" w:themeColor="text1" w:themeTint="BF"/>
      <w:kern w:val="0"/>
      <w:sz w:val="20"/>
      <w:szCs w:val="20"/>
      <w:lang w:val="en-CA" w:eastAsia="en-CA"/>
      <w14:ligatures w14:val="none"/>
    </w:rPr>
  </w:style>
  <w:style w:type="character" w:customStyle="1" w:styleId="Heading9Char">
    <w:name w:val="Heading 9 Char"/>
    <w:basedOn w:val="DefaultParagraphFont"/>
    <w:link w:val="Heading9"/>
    <w:uiPriority w:val="9"/>
    <w:semiHidden/>
    <w:qFormat/>
    <w:rsid w:val="008E2713"/>
    <w:rPr>
      <w:rFonts w:asciiTheme="majorHAnsi" w:eastAsiaTheme="majorEastAsia" w:hAnsiTheme="majorHAnsi" w:cstheme="majorBidi"/>
      <w:i/>
      <w:iCs/>
      <w:color w:val="404040" w:themeColor="text1" w:themeTint="BF"/>
      <w:kern w:val="0"/>
      <w:sz w:val="20"/>
      <w:szCs w:val="20"/>
      <w:lang w:val="en-CA" w:eastAsia="en-CA"/>
      <w14:ligatures w14:val="none"/>
    </w:rPr>
  </w:style>
  <w:style w:type="character" w:customStyle="1" w:styleId="BoldItalic">
    <w:name w:val="BoldItalic"/>
    <w:uiPriority w:val="1"/>
    <w:qFormat/>
    <w:rsid w:val="008E2713"/>
    <w:rPr>
      <w:rFonts w:cs="NewBaskervilleEF-Bold"/>
      <w:b/>
      <w:bCs/>
      <w:i/>
      <w:iCs/>
      <w:color w:val="3366FF"/>
      <w:w w:val="100"/>
      <w:position w:val="0"/>
      <w:sz w:val="24"/>
      <w:u w:val="none"/>
      <w:vertAlign w:val="baseline"/>
      <w:lang w:val="en-US"/>
    </w:rPr>
  </w:style>
  <w:style w:type="character" w:customStyle="1" w:styleId="LiteralBoldItalic">
    <w:name w:val="LiteralBoldItalic"/>
    <w:uiPriority w:val="1"/>
    <w:qFormat/>
    <w:rsid w:val="008E2713"/>
    <w:rPr>
      <w:rFonts w:ascii="Courier" w:hAnsi="Courier" w:cs="TheSansMonoCondensed-Bold"/>
      <w:b w:val="0"/>
      <w:bCs w:val="0"/>
      <w:i/>
      <w:iCs/>
      <w:color w:val="3366FF"/>
      <w:spacing w:val="0"/>
      <w:w w:val="100"/>
      <w:position w:val="0"/>
      <w:sz w:val="24"/>
      <w:u w:val="none"/>
      <w:vertAlign w:val="baseline"/>
      <w:lang w:val="en-US"/>
    </w:rPr>
  </w:style>
  <w:style w:type="character" w:customStyle="1" w:styleId="Regular">
    <w:name w:val="Regular"/>
    <w:uiPriority w:val="1"/>
    <w:qFormat/>
    <w:rsid w:val="008E2713"/>
    <w:rPr>
      <w:rFonts w:cs="FuturaPT-Book"/>
      <w:b w:val="0"/>
      <w:bCs w:val="0"/>
      <w:i w:val="0"/>
      <w:iCs w:val="0"/>
      <w:color w:val="3366FF"/>
      <w:w w:val="100"/>
      <w:position w:val="0"/>
      <w:sz w:val="24"/>
      <w:u w:val="none"/>
      <w:vertAlign w:val="baseline"/>
      <w:lang w:val="en-US"/>
    </w:rPr>
  </w:style>
  <w:style w:type="character" w:customStyle="1" w:styleId="NoteHead">
    <w:name w:val="NoteHead"/>
    <w:uiPriority w:val="1"/>
    <w:qFormat/>
    <w:rsid w:val="008E2713"/>
    <w:rPr>
      <w:rFonts w:ascii="DogmaOT-Bold" w:hAnsi="DogmaOT-Bold" w:cs="DogmaOT-Bold"/>
      <w:b/>
      <w:bCs/>
      <w:caps/>
      <w:color w:val="FFFFFF"/>
      <w:spacing w:val="30"/>
      <w:position w:val="0"/>
      <w:sz w:val="15"/>
      <w:szCs w:val="15"/>
      <w:u w:val="none"/>
      <w:shd w:val="clear" w:color="auto" w:fill="000000"/>
      <w:vertAlign w:val="baseline"/>
    </w:rPr>
  </w:style>
  <w:style w:type="character" w:customStyle="1" w:styleId="wingdings">
    <w:name w:val="wingdings"/>
    <w:uiPriority w:val="1"/>
    <w:qFormat/>
    <w:rsid w:val="008E2713"/>
    <w:rPr>
      <w:rFonts w:ascii="Wingdings2" w:hAnsi="Wingdings2" w:cs="Wingdings2"/>
      <w:color w:val="000000"/>
      <w:w w:val="100"/>
      <w:position w:val="0"/>
      <w:sz w:val="24"/>
      <w:u w:val="none"/>
      <w:vertAlign w:val="baseline"/>
      <w:lang w:val="en-US"/>
    </w:rPr>
  </w:style>
  <w:style w:type="character" w:customStyle="1" w:styleId="bulletcharacter">
    <w:name w:val="bullet_character"/>
    <w:uiPriority w:val="99"/>
    <w:qFormat/>
    <w:rsid w:val="008E2713"/>
    <w:rPr>
      <w:rFonts w:ascii="Symbol" w:hAnsi="Symbol" w:cs="Symbol"/>
      <w:color w:val="000000"/>
    </w:rPr>
  </w:style>
  <w:style w:type="character" w:customStyle="1" w:styleId="Superscript">
    <w:name w:val="Superscript"/>
    <w:uiPriority w:val="1"/>
    <w:qFormat/>
    <w:rsid w:val="008E2713"/>
    <w:rPr>
      <w:color w:val="3366FF"/>
      <w:vertAlign w:val="superscript"/>
    </w:rPr>
  </w:style>
  <w:style w:type="character" w:customStyle="1" w:styleId="SuperscriptItalic">
    <w:name w:val="SuperscriptItalic"/>
    <w:uiPriority w:val="1"/>
    <w:qFormat/>
    <w:rsid w:val="008E2713"/>
    <w:rPr>
      <w:i/>
      <w:color w:val="3366FF"/>
      <w:vertAlign w:val="superscript"/>
    </w:rPr>
  </w:style>
  <w:style w:type="character" w:customStyle="1" w:styleId="Subscript">
    <w:name w:val="Subscript"/>
    <w:uiPriority w:val="1"/>
    <w:qFormat/>
    <w:rsid w:val="008E2713"/>
    <w:rPr>
      <w:color w:val="3366FF"/>
      <w:vertAlign w:val="subscript"/>
    </w:rPr>
  </w:style>
  <w:style w:type="character" w:customStyle="1" w:styleId="SubscriptItalic">
    <w:name w:val="SubscriptItalic"/>
    <w:uiPriority w:val="1"/>
    <w:qFormat/>
    <w:rsid w:val="008E2713"/>
    <w:rPr>
      <w:i/>
      <w:color w:val="3366FF"/>
      <w:vertAlign w:val="subscript"/>
    </w:rPr>
  </w:style>
  <w:style w:type="character" w:customStyle="1" w:styleId="Symbol">
    <w:name w:val="Symbol"/>
    <w:uiPriority w:val="1"/>
    <w:qFormat/>
    <w:rsid w:val="008E2713"/>
    <w:rPr>
      <w:rFonts w:ascii="Symbol" w:hAnsi="Symbol"/>
    </w:rPr>
  </w:style>
  <w:style w:type="character" w:customStyle="1" w:styleId="AltText">
    <w:name w:val="AltText"/>
    <w:uiPriority w:val="1"/>
    <w:qFormat/>
    <w:rsid w:val="008E2713"/>
    <w:rPr>
      <w:color w:val="FF358C"/>
      <w:u w:val="single"/>
    </w:rPr>
  </w:style>
  <w:style w:type="character" w:customStyle="1" w:styleId="GraphicInline">
    <w:name w:val="GraphicInline"/>
    <w:uiPriority w:val="1"/>
    <w:qFormat/>
    <w:rsid w:val="008E2713"/>
    <w:rPr>
      <w:color w:val="3366FF"/>
      <w:shd w:val="clear" w:color="auto" w:fill="99CC00"/>
    </w:rPr>
  </w:style>
  <w:style w:type="character" w:customStyle="1" w:styleId="DigitalOnly">
    <w:name w:val="DigitalOnly"/>
    <w:uiPriority w:val="1"/>
    <w:qFormat/>
    <w:rsid w:val="008E2713"/>
    <w:rPr>
      <w:color w:val="3366FF"/>
      <w:bdr w:val="single" w:sz="4" w:space="0" w:color="3366FF"/>
    </w:rPr>
  </w:style>
  <w:style w:type="character" w:customStyle="1" w:styleId="PrintOnly">
    <w:name w:val="PrintOnly"/>
    <w:uiPriority w:val="1"/>
    <w:qFormat/>
    <w:rsid w:val="008E2713"/>
    <w:rPr>
      <w:color w:val="3366FF"/>
      <w:bdr w:val="single" w:sz="4" w:space="0" w:color="FF0000"/>
    </w:rPr>
  </w:style>
  <w:style w:type="character" w:customStyle="1" w:styleId="LinkEmail">
    <w:name w:val="LinkEmail"/>
    <w:basedOn w:val="LinkURL"/>
    <w:uiPriority w:val="1"/>
    <w:qFormat/>
    <w:rsid w:val="008E2713"/>
    <w:rPr>
      <w:rFonts w:cs="NewBaskervilleStd-Italic"/>
      <w:b w:val="0"/>
      <w:bCs w:val="0"/>
      <w:i/>
      <w:iCs w:val="0"/>
      <w:color w:val="3366FF"/>
      <w:w w:val="100"/>
      <w:position w:val="0"/>
      <w:sz w:val="24"/>
      <w:u w:val="none"/>
      <w:vertAlign w:val="baseline"/>
      <w:lang w:val="en-US"/>
    </w:rPr>
  </w:style>
  <w:style w:type="character" w:customStyle="1" w:styleId="LinkTwitter">
    <w:name w:val="LinkTwitter"/>
    <w:basedOn w:val="LinkEmail"/>
    <w:uiPriority w:val="1"/>
    <w:qFormat/>
    <w:rsid w:val="008E2713"/>
    <w:rPr>
      <w:rFonts w:cs="NewBaskervilleStd-Italic"/>
      <w:b w:val="0"/>
      <w:bCs w:val="0"/>
      <w:i w:val="0"/>
      <w:iCs w:val="0"/>
      <w:color w:val="3366FF"/>
      <w:w w:val="100"/>
      <w:position w:val="0"/>
      <w:sz w:val="24"/>
      <w:u w:val="none"/>
      <w:vertAlign w:val="baseline"/>
      <w:lang w:val="en-US"/>
    </w:rPr>
  </w:style>
  <w:style w:type="character" w:customStyle="1" w:styleId="Highlight">
    <w:name w:val="Highlight"/>
    <w:uiPriority w:val="1"/>
    <w:qFormat/>
    <w:rsid w:val="008E2713"/>
    <w:rPr>
      <w:color w:val="3366FF"/>
      <w:shd w:val="clear" w:color="auto" w:fill="FFFF00"/>
    </w:rPr>
  </w:style>
  <w:style w:type="character" w:customStyle="1" w:styleId="FootnoteReference">
    <w:name w:val="FootnoteReference"/>
    <w:uiPriority w:val="1"/>
    <w:qFormat/>
    <w:rsid w:val="008E2713"/>
    <w:rPr>
      <w:color w:val="3366FF"/>
      <w:vertAlign w:val="superscript"/>
    </w:rPr>
  </w:style>
  <w:style w:type="character" w:customStyle="1" w:styleId="FootnoteRef">
    <w:name w:val="FootnoteRef"/>
    <w:basedOn w:val="FootnoteReference"/>
    <w:uiPriority w:val="1"/>
    <w:qFormat/>
    <w:rsid w:val="008E2713"/>
    <w:rPr>
      <w:color w:val="3366FF"/>
      <w:vertAlign w:val="superscript"/>
    </w:rPr>
  </w:style>
  <w:style w:type="character" w:customStyle="1" w:styleId="EndnoteReference">
    <w:name w:val="EndnoteReference"/>
    <w:basedOn w:val="FootnoteReference"/>
    <w:uiPriority w:val="1"/>
    <w:qFormat/>
    <w:rsid w:val="008E2713"/>
    <w:rPr>
      <w:color w:val="3366FF"/>
      <w:vertAlign w:val="superscript"/>
    </w:rPr>
  </w:style>
  <w:style w:type="character" w:customStyle="1" w:styleId="Caps">
    <w:name w:val="Caps"/>
    <w:uiPriority w:val="1"/>
    <w:qFormat/>
    <w:rsid w:val="008E2713"/>
    <w:rPr>
      <w:caps/>
      <w:color w:val="3366FF"/>
    </w:rPr>
  </w:style>
  <w:style w:type="character" w:customStyle="1" w:styleId="SmallCaps">
    <w:name w:val="SmallCaps"/>
    <w:uiPriority w:val="1"/>
    <w:qFormat/>
    <w:rsid w:val="008E2713"/>
    <w:rPr>
      <w:smallCaps/>
      <w:color w:val="3366FF"/>
    </w:rPr>
  </w:style>
  <w:style w:type="character" w:customStyle="1" w:styleId="SmallCapsBold">
    <w:name w:val="SmallCapsBold"/>
    <w:basedOn w:val="SmallCaps"/>
    <w:uiPriority w:val="1"/>
    <w:qFormat/>
    <w:rsid w:val="008E2713"/>
    <w:rPr>
      <w:b/>
      <w:bCs/>
      <w:smallCaps/>
      <w:color w:val="3366FF"/>
    </w:rPr>
  </w:style>
  <w:style w:type="character" w:customStyle="1" w:styleId="SmallCapsBoldItalic">
    <w:name w:val="SmallCapsBoldItalic"/>
    <w:basedOn w:val="SmallCapsBold"/>
    <w:uiPriority w:val="1"/>
    <w:qFormat/>
    <w:rsid w:val="008E2713"/>
    <w:rPr>
      <w:b/>
      <w:bCs/>
      <w:i/>
      <w:iCs/>
      <w:smallCaps/>
      <w:color w:val="3366FF"/>
    </w:rPr>
  </w:style>
  <w:style w:type="character" w:customStyle="1" w:styleId="SmallCapsItalic">
    <w:name w:val="SmallCapsItalic"/>
    <w:basedOn w:val="SmallCaps"/>
    <w:uiPriority w:val="1"/>
    <w:qFormat/>
    <w:rsid w:val="008E2713"/>
    <w:rPr>
      <w:i/>
      <w:iCs/>
      <w:smallCaps/>
      <w:color w:val="3366FF"/>
    </w:rPr>
  </w:style>
  <w:style w:type="character" w:customStyle="1" w:styleId="NSSymbol">
    <w:name w:val="NSSymbol"/>
    <w:uiPriority w:val="1"/>
    <w:qFormat/>
    <w:rsid w:val="008E2713"/>
    <w:rPr>
      <w:color w:val="3366FF"/>
    </w:rPr>
  </w:style>
  <w:style w:type="character" w:customStyle="1" w:styleId="EndnoteRef">
    <w:name w:val="EndnoteRef"/>
    <w:basedOn w:val="EndnoteReference"/>
    <w:uiPriority w:val="1"/>
    <w:qFormat/>
    <w:rsid w:val="008E2713"/>
    <w:rPr>
      <w:color w:val="3366FF"/>
      <w:vertAlign w:val="superscript"/>
    </w:rPr>
  </w:style>
  <w:style w:type="character" w:customStyle="1" w:styleId="PyBracket">
    <w:name w:val="PyBracket"/>
    <w:uiPriority w:val="1"/>
    <w:qFormat/>
    <w:rsid w:val="008E2713"/>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8E2713"/>
    <w:rPr>
      <w:rFonts w:ascii="Courier" w:hAnsi="Courier" w:cs="TheSansMonoCondensed-Plain"/>
      <w:color w:val="0B769F"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8E2713"/>
    <w:rPr>
      <w:rFonts w:ascii="Courier" w:hAnsi="Courier" w:cs="TheSansMonoCondensed-Plain"/>
      <w:color w:val="008000"/>
      <w:spacing w:val="0"/>
      <w:w w:val="100"/>
      <w:position w:val="0"/>
      <w:sz w:val="17"/>
      <w:szCs w:val="17"/>
      <w:u w:val="none"/>
      <w:vertAlign w:val="baseline"/>
      <w:lang w:val="en-US"/>
    </w:rPr>
  </w:style>
  <w:style w:type="character" w:styleId="BookTitle">
    <w:name w:val="Book Title"/>
    <w:basedOn w:val="DefaultParagraphFont"/>
    <w:uiPriority w:val="33"/>
    <w:qFormat/>
    <w:rsid w:val="008E2713"/>
    <w:rPr>
      <w:b/>
      <w:bCs/>
      <w:smallCaps/>
      <w:spacing w:val="5"/>
    </w:rPr>
  </w:style>
  <w:style w:type="character" w:customStyle="1" w:styleId="CustomCharStyle">
    <w:name w:val="CustomCharStyle"/>
    <w:uiPriority w:val="1"/>
    <w:qFormat/>
    <w:rsid w:val="008E2713"/>
    <w:rPr>
      <w:b w:val="0"/>
      <w:bCs w:val="0"/>
      <w:i w:val="0"/>
      <w:iCs w:val="0"/>
      <w:color w:val="3366FF"/>
      <w:shd w:val="clear" w:color="auto" w:fill="CCFFCC"/>
    </w:rPr>
  </w:style>
  <w:style w:type="character" w:customStyle="1" w:styleId="CodeAnnotation">
    <w:name w:val="CodeAnnotation"/>
    <w:uiPriority w:val="1"/>
    <w:qFormat/>
    <w:rsid w:val="008E2713"/>
    <w:rPr>
      <w:rFonts w:ascii="Courier" w:hAnsi="Courier" w:cs="TheSansMonoCondensed-Plain"/>
      <w:color w:val="FFFFFF" w:themeColor="background1"/>
      <w:spacing w:val="0"/>
      <w:w w:val="100"/>
      <w:position w:val="0"/>
      <w:sz w:val="17"/>
      <w:szCs w:val="17"/>
      <w:u w:val="none"/>
      <w:shd w:val="clear" w:color="auto" w:fill="000000"/>
      <w:vertAlign w:val="baseline"/>
      <w:lang w:val="en-US"/>
    </w:rPr>
  </w:style>
  <w:style w:type="character" w:customStyle="1" w:styleId="MenuArrow">
    <w:name w:val="MenuArrow"/>
    <w:uiPriority w:val="1"/>
    <w:qFormat/>
    <w:rsid w:val="008E2713"/>
    <w:rPr>
      <w:rFonts w:ascii="Webdings" w:hAnsi="Webdings" w:cs="Webdings"/>
      <w:color w:val="3366FF"/>
      <w:w w:val="100"/>
      <w:position w:val="0"/>
      <w:sz w:val="24"/>
      <w:u w:val="none"/>
      <w:vertAlign w:val="baseline"/>
      <w:lang w:val="en-US"/>
    </w:rPr>
  </w:style>
  <w:style w:type="character" w:customStyle="1" w:styleId="LiteralSuperscript">
    <w:name w:val="LiteralSuperscript"/>
    <w:uiPriority w:val="1"/>
    <w:qFormat/>
    <w:rsid w:val="008E2713"/>
    <w:rPr>
      <w:vertAlign w:val="superscript"/>
    </w:rPr>
  </w:style>
  <w:style w:type="character" w:customStyle="1" w:styleId="LiteralSubscript">
    <w:name w:val="LiteralSubscript"/>
    <w:uiPriority w:val="1"/>
    <w:qFormat/>
    <w:rsid w:val="008E2713"/>
    <w:rPr>
      <w:vertAlign w:val="subscript"/>
    </w:rPr>
  </w:style>
  <w:style w:type="character" w:customStyle="1" w:styleId="LiteralItalicSuperscript">
    <w:name w:val="LiteralItalicSuperscript"/>
    <w:uiPriority w:val="1"/>
    <w:qFormat/>
    <w:rsid w:val="008E2713"/>
    <w:rPr>
      <w:i/>
      <w:color w:val="3266FF"/>
      <w:vertAlign w:val="superscript"/>
    </w:rPr>
  </w:style>
  <w:style w:type="character" w:customStyle="1" w:styleId="LiteralItalicSubscript">
    <w:name w:val="LiteralItalicSubscript"/>
    <w:basedOn w:val="LiteralItalicSuperscript"/>
    <w:uiPriority w:val="1"/>
    <w:qFormat/>
    <w:rsid w:val="008E2713"/>
    <w:rPr>
      <w:i/>
      <w:color w:val="3266FF"/>
      <w:vertAlign w:val="subscript"/>
    </w:rPr>
  </w:style>
  <w:style w:type="character" w:customStyle="1" w:styleId="ChineseChar">
    <w:name w:val="ChineseChar"/>
    <w:uiPriority w:val="1"/>
    <w:qFormat/>
    <w:rsid w:val="008E2713"/>
    <w:rPr>
      <w:lang w:val="fr-FR"/>
    </w:rPr>
  </w:style>
  <w:style w:type="character" w:customStyle="1" w:styleId="JapaneseChar">
    <w:name w:val="JapaneseChar"/>
    <w:uiPriority w:val="1"/>
    <w:qFormat/>
    <w:rsid w:val="008E2713"/>
    <w:rPr>
      <w:lang w:val="fr-FR"/>
    </w:rPr>
  </w:style>
  <w:style w:type="character" w:customStyle="1" w:styleId="EmojiChar">
    <w:name w:val="EmojiChar"/>
    <w:uiPriority w:val="99"/>
    <w:qFormat/>
    <w:rsid w:val="008E2713"/>
    <w:rPr>
      <w:lang w:val="fr-FR"/>
    </w:rPr>
  </w:style>
  <w:style w:type="character" w:customStyle="1" w:styleId="Strikethrough">
    <w:name w:val="Strikethrough"/>
    <w:uiPriority w:val="1"/>
    <w:qFormat/>
    <w:rsid w:val="008E2713"/>
    <w:rPr>
      <w:strike/>
    </w:rPr>
  </w:style>
  <w:style w:type="character" w:customStyle="1" w:styleId="SuperscriptBold">
    <w:name w:val="SuperscriptBold"/>
    <w:basedOn w:val="Superscript"/>
    <w:uiPriority w:val="1"/>
    <w:qFormat/>
    <w:rsid w:val="008E2713"/>
    <w:rPr>
      <w:b/>
      <w:color w:val="3366FF"/>
      <w:vertAlign w:val="superscript"/>
    </w:rPr>
  </w:style>
  <w:style w:type="character" w:customStyle="1" w:styleId="SubscriptBold">
    <w:name w:val="SubscriptBold"/>
    <w:basedOn w:val="Subscript"/>
    <w:uiPriority w:val="1"/>
    <w:qFormat/>
    <w:rsid w:val="008E2713"/>
    <w:rPr>
      <w:b/>
      <w:color w:val="3366FF"/>
      <w:vertAlign w:val="subscript"/>
    </w:rPr>
  </w:style>
  <w:style w:type="character" w:customStyle="1" w:styleId="SuperscriptBoldItalic">
    <w:name w:val="SuperscriptBoldItalic"/>
    <w:basedOn w:val="Superscript"/>
    <w:uiPriority w:val="1"/>
    <w:qFormat/>
    <w:rsid w:val="008E2713"/>
    <w:rPr>
      <w:b/>
      <w:i/>
      <w:color w:val="3366FF"/>
      <w:vertAlign w:val="superscript"/>
    </w:rPr>
  </w:style>
  <w:style w:type="character" w:customStyle="1" w:styleId="SubscriptBoldItalic">
    <w:name w:val="SubscriptBoldItalic"/>
    <w:basedOn w:val="Subscript"/>
    <w:uiPriority w:val="1"/>
    <w:qFormat/>
    <w:rsid w:val="008E2713"/>
    <w:rPr>
      <w:b/>
      <w:i/>
      <w:color w:val="3366FF"/>
      <w:vertAlign w:val="subscript"/>
    </w:rPr>
  </w:style>
  <w:style w:type="character" w:customStyle="1" w:styleId="SuperscriptLiteralBoldItalic">
    <w:name w:val="SuperscriptLiteralBoldItalic"/>
    <w:basedOn w:val="SuperscriptBoldItalic"/>
    <w:uiPriority w:val="1"/>
    <w:qFormat/>
    <w:rsid w:val="008E2713"/>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8E2713"/>
    <w:rPr>
      <w:rFonts w:ascii="Courier" w:hAnsi="Courier"/>
      <w:b/>
      <w:i/>
      <w:color w:val="3366FF"/>
      <w:vertAlign w:val="subscript"/>
    </w:rPr>
  </w:style>
  <w:style w:type="character" w:customStyle="1" w:styleId="SuperscriptLiteralBold">
    <w:name w:val="SuperscriptLiteralBold"/>
    <w:basedOn w:val="SuperscriptBold"/>
    <w:uiPriority w:val="1"/>
    <w:qFormat/>
    <w:rsid w:val="008E2713"/>
    <w:rPr>
      <w:rFonts w:ascii="Courier" w:hAnsi="Courier"/>
      <w:b/>
      <w:i w:val="0"/>
      <w:color w:val="3366FF"/>
      <w:vertAlign w:val="superscript"/>
    </w:rPr>
  </w:style>
  <w:style w:type="character" w:customStyle="1" w:styleId="SubscriptLiteralBold">
    <w:name w:val="SubscriptLiteralBold"/>
    <w:basedOn w:val="SubscriptBold"/>
    <w:uiPriority w:val="1"/>
    <w:qFormat/>
    <w:rsid w:val="008E2713"/>
    <w:rPr>
      <w:rFonts w:ascii="Courier" w:hAnsi="Courier"/>
      <w:b/>
      <w:i w:val="0"/>
      <w:color w:val="3366FF"/>
      <w:vertAlign w:val="subscript"/>
    </w:rPr>
  </w:style>
  <w:style w:type="character" w:customStyle="1" w:styleId="SuperscriptLiteral">
    <w:name w:val="SuperscriptLiteral"/>
    <w:basedOn w:val="Superscript"/>
    <w:uiPriority w:val="1"/>
    <w:qFormat/>
    <w:rsid w:val="008E2713"/>
    <w:rPr>
      <w:rFonts w:ascii="Courier" w:hAnsi="Courier"/>
      <w:color w:val="3366FF"/>
      <w:vertAlign w:val="superscript"/>
    </w:rPr>
  </w:style>
  <w:style w:type="character" w:customStyle="1" w:styleId="SuperscriptLiteralItalic">
    <w:name w:val="SuperscriptLiteralItalic"/>
    <w:basedOn w:val="SuperscriptLiteral"/>
    <w:uiPriority w:val="1"/>
    <w:qFormat/>
    <w:rsid w:val="008E2713"/>
    <w:rPr>
      <w:rFonts w:ascii="Courier" w:hAnsi="Courier"/>
      <w:i/>
      <w:color w:val="3366FF"/>
      <w:vertAlign w:val="superscript"/>
    </w:rPr>
  </w:style>
  <w:style w:type="character" w:customStyle="1" w:styleId="SubscriptLiteral">
    <w:name w:val="SubscriptLiteral"/>
    <w:basedOn w:val="Subscript"/>
    <w:uiPriority w:val="1"/>
    <w:qFormat/>
    <w:rsid w:val="008E2713"/>
    <w:rPr>
      <w:rFonts w:ascii="Courier" w:hAnsi="Courier"/>
      <w:color w:val="3366FF"/>
      <w:vertAlign w:val="subscript"/>
    </w:rPr>
  </w:style>
  <w:style w:type="character" w:customStyle="1" w:styleId="SubscriptLiteralItalic">
    <w:name w:val="SubscriptLiteralItalic"/>
    <w:basedOn w:val="SubscriptLiteral"/>
    <w:uiPriority w:val="1"/>
    <w:qFormat/>
    <w:rsid w:val="008E2713"/>
    <w:rPr>
      <w:rFonts w:ascii="Courier" w:hAnsi="Courier"/>
      <w:i/>
      <w:color w:val="3366FF"/>
      <w:vertAlign w:val="subscript"/>
    </w:rPr>
  </w:style>
  <w:style w:type="character" w:customStyle="1" w:styleId="CyrillicChar">
    <w:name w:val="CyrillicChar"/>
    <w:uiPriority w:val="1"/>
    <w:qFormat/>
    <w:rsid w:val="008E2713"/>
    <w:rPr>
      <w:lang w:val="fr-FR"/>
    </w:rPr>
  </w:style>
  <w:style w:type="character" w:styleId="Hyperlink">
    <w:name w:val="Hyperlink"/>
    <w:basedOn w:val="DefaultParagraphFont"/>
    <w:uiPriority w:val="99"/>
    <w:unhideWhenUsed/>
    <w:rsid w:val="008E2713"/>
    <w:rPr>
      <w:color w:val="467886" w:themeColor="hyperlink"/>
      <w:u w:val="single"/>
    </w:rPr>
  </w:style>
  <w:style w:type="character" w:styleId="UnresolvedMention">
    <w:name w:val="Unresolved Mention"/>
    <w:basedOn w:val="DefaultParagraphFont"/>
    <w:uiPriority w:val="99"/>
    <w:semiHidden/>
    <w:unhideWhenUsed/>
    <w:qFormat/>
    <w:rsid w:val="008E2713"/>
    <w:rPr>
      <w:color w:val="605E5C"/>
      <w:shd w:val="clear" w:color="auto" w:fill="E1DFDD"/>
    </w:rPr>
  </w:style>
  <w:style w:type="character" w:customStyle="1" w:styleId="EndnoteTextChar">
    <w:name w:val="Endnote Text Char"/>
    <w:basedOn w:val="DefaultParagraphFont"/>
    <w:link w:val="EndnoteText"/>
    <w:uiPriority w:val="99"/>
    <w:semiHidden/>
    <w:qFormat/>
    <w:rsid w:val="008E2713"/>
    <w:rPr>
      <w:rFonts w:ascii="Times New Roman" w:eastAsia="Times New Roman" w:hAnsi="Times New Roman" w:cs="Times New Roman"/>
      <w:kern w:val="0"/>
      <w:sz w:val="20"/>
      <w:szCs w:val="20"/>
      <w:lang w:val="en-CA" w:eastAsia="en-CA"/>
      <w14:ligatures w14:val="none"/>
    </w:rPr>
  </w:style>
  <w:style w:type="character" w:customStyle="1" w:styleId="EndnoteCharacters">
    <w:name w:val="Endnote Characters"/>
    <w:basedOn w:val="DefaultParagraphFont"/>
    <w:uiPriority w:val="99"/>
    <w:semiHidden/>
    <w:unhideWhenUsed/>
    <w:qFormat/>
    <w:rsid w:val="008E2713"/>
    <w:rPr>
      <w:vertAlign w:val="superscript"/>
    </w:rPr>
  </w:style>
  <w:style w:type="character" w:styleId="EndnoteReference0">
    <w:name w:val="endnote reference"/>
    <w:rPr>
      <w:vertAlign w:val="superscript"/>
    </w:rPr>
  </w:style>
  <w:style w:type="character" w:customStyle="1" w:styleId="FootnoteTextChar">
    <w:name w:val="Footnote Text Char"/>
    <w:basedOn w:val="DefaultParagraphFont"/>
    <w:link w:val="FootnoteText"/>
    <w:uiPriority w:val="99"/>
    <w:semiHidden/>
    <w:qFormat/>
    <w:rsid w:val="008E2713"/>
    <w:rPr>
      <w:rFonts w:ascii="Times New Roman" w:eastAsia="Times New Roman" w:hAnsi="Times New Roman" w:cs="Times New Roman"/>
      <w:kern w:val="0"/>
      <w:sz w:val="20"/>
      <w:szCs w:val="20"/>
      <w:lang w:val="en-CA" w:eastAsia="en-CA"/>
      <w14:ligatures w14:val="none"/>
    </w:rPr>
  </w:style>
  <w:style w:type="character" w:customStyle="1" w:styleId="FootnoteCharacters">
    <w:name w:val="Footnote Characters"/>
    <w:basedOn w:val="DefaultParagraphFont"/>
    <w:uiPriority w:val="99"/>
    <w:semiHidden/>
    <w:unhideWhenUsed/>
    <w:qFormat/>
    <w:rsid w:val="008E2713"/>
    <w:rPr>
      <w:vertAlign w:val="superscript"/>
    </w:rPr>
  </w:style>
  <w:style w:type="character" w:styleId="FootnoteReference0">
    <w:name w:val="footnote reference"/>
    <w:rPr>
      <w:vertAlign w:val="superscript"/>
    </w:rPr>
  </w:style>
  <w:style w:type="character" w:customStyle="1" w:styleId="Emoji">
    <w:name w:val="Emoji"/>
    <w:basedOn w:val="DefaultParagraphFont"/>
    <w:uiPriority w:val="1"/>
    <w:qFormat/>
    <w:rsid w:val="008E2713"/>
    <w:rPr>
      <w:rFonts w:ascii="Apple Color Emoji" w:hAnsi="Apple Color Emoji" w:cs="Apple Color Emoji"/>
      <w:lang w:eastAsia="en-US"/>
    </w:rPr>
  </w:style>
  <w:style w:type="character" w:styleId="LineNumber">
    <w:name w:val="line numbe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customStyle="1" w:styleId="NoParagraphStyle">
    <w:name w:val="[No Paragraph Style]"/>
    <w:qFormat/>
    <w:rsid w:val="008E2713"/>
    <w:pPr>
      <w:widowControl w:val="0"/>
      <w:spacing w:line="288" w:lineRule="auto"/>
      <w:textAlignment w:val="center"/>
    </w:pPr>
    <w:rPr>
      <w:rFonts w:ascii="Times New Roman" w:eastAsia="Times New Roman" w:hAnsi="Times New Roman" w:cs="TimesNewRomanPSMT"/>
      <w:color w:val="000000"/>
      <w:kern w:val="0"/>
      <w:lang w:eastAsia="en-CA"/>
      <w14:ligatures w14:val="none"/>
    </w:rPr>
  </w:style>
  <w:style w:type="paragraph" w:customStyle="1" w:styleId="ChapterNumber">
    <w:name w:val="ChapterNumber"/>
    <w:next w:val="Normal"/>
    <w:qFormat/>
    <w:rsid w:val="008E2713"/>
    <w:pPr>
      <w:numPr>
        <w:numId w:val="16"/>
      </w:numPr>
      <w:spacing w:before="1200" w:line="2400" w:lineRule="atLeast"/>
      <w:jc w:val="center"/>
      <w:textAlignment w:val="baseline"/>
    </w:pPr>
    <w:rPr>
      <w:rFonts w:ascii="Arial" w:eastAsia="Times New Roman" w:hAnsi="Arial" w:cs="FuturaPTCond-Bold"/>
      <w:b/>
      <w:bCs/>
      <w:color w:val="000000"/>
      <w:kern w:val="0"/>
      <w:sz w:val="240"/>
      <w:szCs w:val="240"/>
      <w:lang w:eastAsia="en-CA"/>
      <w14:ligatures w14:val="none"/>
    </w:rPr>
  </w:style>
  <w:style w:type="paragraph" w:customStyle="1" w:styleId="ChapterTitle">
    <w:name w:val="ChapterTitle"/>
    <w:qFormat/>
    <w:rsid w:val="008E2713"/>
    <w:pPr>
      <w:keepLines/>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ChapterIntro">
    <w:name w:val="ChapterIntro"/>
    <w:qFormat/>
    <w:rsid w:val="008E2713"/>
    <w:pPr>
      <w:spacing w:after="60" w:line="360" w:lineRule="atLeast"/>
      <w:ind w:left="1440"/>
      <w:textAlignment w:val="baseline"/>
    </w:pPr>
    <w:rPr>
      <w:rFonts w:ascii="Times Roman" w:eastAsia="Times New Roman" w:hAnsi="Times Roman" w:cs="NewBaskervilleStd-Roman"/>
      <w:color w:val="000000"/>
      <w:spacing w:val="1"/>
      <w:kern w:val="0"/>
      <w:sz w:val="28"/>
      <w:szCs w:val="28"/>
      <w:lang w:eastAsia="en-CA"/>
      <w14:ligatures w14:val="none"/>
    </w:rPr>
  </w:style>
  <w:style w:type="paragraph" w:customStyle="1" w:styleId="ListBullet">
    <w:name w:val="ListBullet"/>
    <w:qFormat/>
    <w:rsid w:val="008E2713"/>
    <w:pPr>
      <w:widowControl w:val="0"/>
      <w:numPr>
        <w:numId w:val="4"/>
      </w:numPr>
      <w:tabs>
        <w:tab w:val="left" w:pos="1800"/>
      </w:tabs>
      <w:spacing w:before="180" w:line="240" w:lineRule="atLeast"/>
      <w:ind w:left="180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BodyContinued">
    <w:name w:val="BodyContinued"/>
    <w:qFormat/>
    <w:rsid w:val="008E2713"/>
    <w:pPr>
      <w:widowControl w:val="0"/>
      <w:spacing w:before="120" w:after="120" w:line="240" w:lineRule="atLeast"/>
      <w:ind w:left="144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Body">
    <w:name w:val="Body"/>
    <w:uiPriority w:val="99"/>
    <w:qFormat/>
    <w:rsid w:val="008E2713"/>
    <w:pPr>
      <w:spacing w:before="120" w:after="120" w:line="240" w:lineRule="atLeast"/>
      <w:ind w:left="1440" w:firstLine="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HeadA">
    <w:name w:val="HeadA"/>
    <w:qFormat/>
    <w:rsid w:val="008E2713"/>
    <w:pPr>
      <w:keepNext/>
      <w:keepLines/>
      <w:widowControl w:val="0"/>
      <w:tabs>
        <w:tab w:val="right" w:pos="1200"/>
        <w:tab w:val="left" w:pos="1440"/>
      </w:tabs>
      <w:spacing w:before="420" w:after="120" w:line="300" w:lineRule="atLeast"/>
      <w:ind w:left="360"/>
      <w:textAlignment w:val="baseline"/>
    </w:pPr>
    <w:rPr>
      <w:rFonts w:ascii="Arial" w:eastAsia="Times New Roman" w:hAnsi="Arial" w:cs="FuturaPT-Bold"/>
      <w:b/>
      <w:bCs/>
      <w:color w:val="000000"/>
      <w:kern w:val="0"/>
      <w:lang w:eastAsia="en-CA"/>
      <w14:ligatures w14:val="none"/>
    </w:rPr>
  </w:style>
  <w:style w:type="paragraph" w:customStyle="1" w:styleId="BodyFirst">
    <w:name w:val="BodyFirst"/>
    <w:basedOn w:val="NoParagraphStyle"/>
    <w:next w:val="NoParagraphStyle"/>
    <w:uiPriority w:val="99"/>
    <w:qFormat/>
    <w:pPr>
      <w:spacing w:line="240" w:lineRule="atLeast"/>
      <w:ind w:left="1440"/>
      <w:textAlignment w:val="baseline"/>
    </w:pPr>
    <w:rPr>
      <w:sz w:val="20"/>
      <w:szCs w:val="20"/>
    </w:rPr>
  </w:style>
  <w:style w:type="paragraph" w:customStyle="1" w:styleId="CodeSpaceAbove">
    <w:name w:val="_CodeSpaceAbove"/>
    <w:basedOn w:val="NoParagraphStyle"/>
    <w:uiPriority w:val="99"/>
    <w:qFormat/>
    <w:pPr>
      <w:pBdr>
        <w:top w:val="single" w:sz="4" w:space="0" w:color="000000"/>
      </w:pBdr>
      <w:spacing w:before="150"/>
    </w:pPr>
    <w:rPr>
      <w:sz w:val="4"/>
      <w:szCs w:val="4"/>
    </w:rPr>
  </w:style>
  <w:style w:type="paragraph" w:customStyle="1" w:styleId="Code">
    <w:name w:val="Code"/>
    <w:qFormat/>
    <w:rsid w:val="008E2713"/>
    <w:pPr>
      <w:pBdr>
        <w:left w:val="single" w:sz="4" w:space="14" w:color="000000"/>
      </w:pBdr>
      <w:spacing w:line="210" w:lineRule="atLeast"/>
      <w:ind w:left="720"/>
      <w:contextualSpacing/>
      <w:textAlignment w:val="top"/>
    </w:pPr>
    <w:rPr>
      <w:rFonts w:ascii="Courier" w:eastAsia="Times New Roman" w:hAnsi="Courier" w:cs="TheSansMonoCondensed-Plain"/>
      <w:color w:val="000000"/>
      <w:kern w:val="0"/>
      <w:sz w:val="15"/>
      <w:szCs w:val="17"/>
      <w:lang w:eastAsia="en-CA"/>
      <w14:ligatures w14:val="none"/>
    </w:rPr>
  </w:style>
  <w:style w:type="paragraph" w:customStyle="1" w:styleId="CodeSpaceBelow">
    <w:name w:val="_CodeSpaceBelow"/>
    <w:basedOn w:val="NoParagraphStyle"/>
    <w:uiPriority w:val="99"/>
    <w:qFormat/>
    <w:pPr>
      <w:pBdr>
        <w:top w:val="single" w:sz="4" w:space="0" w:color="000000"/>
      </w:pBdr>
      <w:spacing w:after="180"/>
    </w:pPr>
    <w:rPr>
      <w:sz w:val="4"/>
      <w:szCs w:val="4"/>
    </w:rPr>
  </w:style>
  <w:style w:type="paragraph" w:customStyle="1" w:styleId="CodeLabel">
    <w:name w:val="CodeLabel"/>
    <w:next w:val="Code"/>
    <w:qFormat/>
    <w:rsid w:val="008E2713"/>
    <w:pPr>
      <w:widowControl w:val="0"/>
      <w:spacing w:before="240" w:line="210" w:lineRule="atLeast"/>
      <w:ind w:left="1800" w:hanging="1800"/>
      <w:contextualSpacing/>
      <w:textAlignment w:val="top"/>
    </w:pPr>
    <w:rPr>
      <w:rFonts w:ascii="Arial" w:eastAsia="Times New Roman" w:hAnsi="Arial" w:cs="TheSansMonoCondensed-Plain"/>
      <w:i/>
      <w:color w:val="000000"/>
      <w:kern w:val="0"/>
      <w:sz w:val="17"/>
      <w:szCs w:val="17"/>
      <w:lang w:eastAsia="en-CA"/>
      <w14:ligatures w14:val="none"/>
    </w:rPr>
  </w:style>
  <w:style w:type="paragraph" w:customStyle="1" w:styleId="HeadB">
    <w:name w:val="HeadB"/>
    <w:qFormat/>
    <w:rsid w:val="008E2713"/>
    <w:pPr>
      <w:keepNext/>
      <w:keepLines/>
      <w:widowControl w:val="0"/>
      <w:tabs>
        <w:tab w:val="right" w:pos="1200"/>
        <w:tab w:val="left" w:pos="1440"/>
      </w:tabs>
      <w:spacing w:before="240" w:after="80" w:line="300" w:lineRule="atLeast"/>
      <w:ind w:left="1440"/>
      <w:textAlignment w:val="baseline"/>
    </w:pPr>
    <w:rPr>
      <w:rFonts w:ascii="Arial" w:eastAsia="Times New Roman" w:hAnsi="Arial" w:cs="FuturaPTCond-BoldObl"/>
      <w:b/>
      <w:bCs/>
      <w:i/>
      <w:iCs/>
      <w:color w:val="000000"/>
      <w:kern w:val="0"/>
      <w:lang w:eastAsia="en-CA"/>
      <w14:ligatures w14:val="none"/>
    </w:rPr>
  </w:style>
  <w:style w:type="paragraph" w:customStyle="1" w:styleId="CodeListingCaption">
    <w:name w:val="CodeListingCaption"/>
    <w:next w:val="Code"/>
    <w:qFormat/>
    <w:rsid w:val="008E2713"/>
    <w:pPr>
      <w:numPr>
        <w:ilvl w:val="6"/>
        <w:numId w:val="16"/>
      </w:numPr>
      <w:spacing w:before="240" w:after="120"/>
    </w:pPr>
    <w:rPr>
      <w:rFonts w:ascii="Times Roman" w:eastAsia="Times New Roman" w:hAnsi="Times Roman" w:cs="FuturaPT-BookObl"/>
      <w:color w:val="000000"/>
      <w:kern w:val="0"/>
      <w:sz w:val="17"/>
      <w:szCs w:val="17"/>
      <w:lang w:eastAsia="en-CA"/>
      <w14:ligatures w14:val="none"/>
    </w:rPr>
  </w:style>
  <w:style w:type="paragraph" w:customStyle="1" w:styleId="Anchor">
    <w:name w:val="Anchor"/>
    <w:basedOn w:val="NoParagraphStyle"/>
    <w:uiPriority w:val="99"/>
    <w:qFormat/>
    <w:pPr>
      <w:keepLines/>
      <w:spacing w:before="240" w:after="120"/>
      <w:ind w:left="1440"/>
    </w:pPr>
    <w:rPr>
      <w:sz w:val="4"/>
      <w:szCs w:val="4"/>
    </w:rPr>
  </w:style>
  <w:style w:type="paragraph" w:customStyle="1" w:styleId="CaptionLine">
    <w:name w:val="CaptionLine"/>
    <w:next w:val="Body"/>
    <w:qFormat/>
    <w:rsid w:val="008E2713"/>
    <w:pPr>
      <w:numPr>
        <w:ilvl w:val="4"/>
        <w:numId w:val="16"/>
      </w:numPr>
      <w:spacing w:after="240"/>
    </w:pPr>
    <w:rPr>
      <w:rFonts w:ascii="Times Roman" w:eastAsia="Times New Roman" w:hAnsi="Times Roman" w:cs="FuturaPT-BookObl"/>
      <w:color w:val="000000"/>
      <w:kern w:val="0"/>
      <w:sz w:val="17"/>
      <w:szCs w:val="17"/>
      <w:lang w:eastAsia="en-CA"/>
      <w14:ligatures w14:val="none"/>
    </w:rPr>
  </w:style>
  <w:style w:type="paragraph" w:customStyle="1" w:styleId="HeadC">
    <w:name w:val="HeadC"/>
    <w:qFormat/>
    <w:rsid w:val="008E2713"/>
    <w:pPr>
      <w:keepNext/>
      <w:keepLines/>
      <w:widowControl w:val="0"/>
      <w:spacing w:before="240" w:after="80" w:line="300" w:lineRule="atLeast"/>
      <w:ind w:left="1440"/>
      <w:textAlignment w:val="baseline"/>
    </w:pPr>
    <w:rPr>
      <w:rFonts w:ascii="Arial" w:eastAsia="Times New Roman" w:hAnsi="Arial" w:cs="FuturaPTCond-Bold"/>
      <w:b/>
      <w:bCs/>
      <w:color w:val="000000"/>
      <w:kern w:val="0"/>
      <w:sz w:val="20"/>
      <w:szCs w:val="20"/>
      <w:lang w:eastAsia="en-CA"/>
      <w14:ligatures w14:val="none"/>
    </w:rPr>
  </w:style>
  <w:style w:type="paragraph" w:customStyle="1" w:styleId="ListPlain">
    <w:name w:val="ListPlain"/>
    <w:qFormat/>
    <w:rsid w:val="008E2713"/>
    <w:pPr>
      <w:widowControl w:val="0"/>
      <w:spacing w:before="120" w:line="240" w:lineRule="atLeast"/>
      <w:ind w:left="180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RunInPara">
    <w:name w:val="RunInPara"/>
    <w:qFormat/>
    <w:rsid w:val="008E2713"/>
    <w:pPr>
      <w:widowControl w:val="0"/>
      <w:spacing w:after="120" w:line="240" w:lineRule="atLeast"/>
      <w:ind w:left="1440"/>
      <w:textAlignment w:val="baseline"/>
    </w:pPr>
    <w:rPr>
      <w:rFonts w:ascii="Times Roman" w:eastAsia="Times New Roman" w:hAnsi="Times Roman" w:cs="NewBaskervilleStd-Roman"/>
      <w:color w:val="000000"/>
      <w:kern w:val="0"/>
      <w:sz w:val="20"/>
      <w:szCs w:val="20"/>
      <w:lang w:eastAsia="en-CA"/>
      <w14:ligatures w14:val="none"/>
    </w:rPr>
  </w:style>
  <w:style w:type="paragraph" w:styleId="Revision">
    <w:name w:val="Revision"/>
    <w:uiPriority w:val="99"/>
    <w:semiHidden/>
    <w:qFormat/>
    <w:rsid w:val="005A6B76"/>
  </w:style>
  <w:style w:type="paragraph" w:styleId="CommentText">
    <w:name w:val="annotation text"/>
    <w:basedOn w:val="Normal"/>
    <w:link w:val="CommentTextChar"/>
    <w:uiPriority w:val="99"/>
    <w:semiHidden/>
    <w:unhideWhenUsed/>
    <w:rsid w:val="00D202D7"/>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D202D7"/>
    <w:rPr>
      <w:b/>
      <w:bCs/>
    </w:rPr>
  </w:style>
  <w:style w:type="paragraph" w:customStyle="1" w:styleId="IndexBody">
    <w:name w:val="IndexBody"/>
    <w:qFormat/>
    <w:rsid w:val="008E2713"/>
    <w:pPr>
      <w:spacing w:line="220" w:lineRule="atLeast"/>
    </w:pPr>
    <w:rPr>
      <w:rFonts w:ascii="Times Roman" w:eastAsia="Times New Roman" w:hAnsi="Times Roman" w:cs="NewBaskervilleStd-Roman"/>
      <w:color w:val="000000"/>
      <w:kern w:val="0"/>
      <w:sz w:val="18"/>
      <w:szCs w:val="18"/>
      <w:lang w:eastAsia="en-CA"/>
      <w14:ligatures w14:val="none"/>
    </w:rPr>
  </w:style>
  <w:style w:type="paragraph" w:customStyle="1" w:styleId="BodyCustom">
    <w:name w:val="BodyCustom"/>
    <w:qFormat/>
    <w:rsid w:val="008E2713"/>
    <w:pPr>
      <w:widowControl w:val="0"/>
      <w:spacing w:before="120" w:after="120" w:line="240" w:lineRule="atLeast"/>
      <w:ind w:left="1440"/>
      <w:textAlignment w:val="baseline"/>
    </w:pPr>
    <w:rPr>
      <w:rFonts w:ascii="Times Roman" w:eastAsia="Times New Roman" w:hAnsi="Times Roman" w:cs="NewBaskervilleStd-Roman"/>
      <w:color w:val="008000"/>
      <w:kern w:val="0"/>
      <w:sz w:val="20"/>
      <w:szCs w:val="20"/>
      <w:lang w:eastAsia="en-CA"/>
      <w14:ligatures w14:val="none"/>
    </w:rPr>
  </w:style>
  <w:style w:type="paragraph" w:customStyle="1" w:styleId="IndexHead">
    <w:name w:val="IndexHead"/>
    <w:qFormat/>
    <w:rsid w:val="008E2713"/>
    <w:pPr>
      <w:spacing w:before="320" w:after="80"/>
    </w:pPr>
    <w:rPr>
      <w:rFonts w:ascii="Arial" w:eastAsia="Times New Roman" w:hAnsi="Arial" w:cs="NewBaskervilleStd-Roman"/>
      <w:color w:val="000000"/>
      <w:kern w:val="0"/>
      <w:sz w:val="22"/>
      <w:szCs w:val="22"/>
      <w:lang w:eastAsia="en-CA"/>
      <w14:ligatures w14:val="none"/>
    </w:rPr>
  </w:style>
  <w:style w:type="paragraph" w:customStyle="1" w:styleId="IndexLevel1">
    <w:name w:val="IndexLevel1"/>
    <w:qFormat/>
    <w:rsid w:val="008E2713"/>
    <w:pPr>
      <w:spacing w:line="220" w:lineRule="atLeast"/>
    </w:pPr>
    <w:rPr>
      <w:rFonts w:ascii="Times Roman" w:eastAsia="Times New Roman" w:hAnsi="Times Roman" w:cs="NewBaskervilleStd-Roman"/>
      <w:color w:val="000000"/>
      <w:kern w:val="0"/>
      <w:sz w:val="18"/>
      <w:szCs w:val="18"/>
      <w:lang w:eastAsia="en-CA"/>
      <w14:ligatures w14:val="none"/>
    </w:rPr>
  </w:style>
  <w:style w:type="paragraph" w:customStyle="1" w:styleId="Epigraph">
    <w:name w:val="Epigraph"/>
    <w:qFormat/>
    <w:rsid w:val="008E2713"/>
    <w:pPr>
      <w:keepLines/>
      <w:widowControl w:val="0"/>
      <w:spacing w:after="120" w:line="240" w:lineRule="atLeast"/>
      <w:ind w:left="1440"/>
      <w:jc w:val="center"/>
      <w:textAlignment w:val="baseline"/>
    </w:pPr>
    <w:rPr>
      <w:rFonts w:ascii="Times Roman" w:eastAsia="Times New Roman" w:hAnsi="Times Roman" w:cs="NewBaskervilleStd-Italic"/>
      <w:i/>
      <w:iCs/>
      <w:color w:val="000000"/>
      <w:kern w:val="0"/>
      <w:sz w:val="18"/>
      <w:szCs w:val="18"/>
      <w:lang w:eastAsia="en-CA"/>
      <w14:ligatures w14:val="none"/>
    </w:rPr>
  </w:style>
  <w:style w:type="paragraph" w:customStyle="1" w:styleId="ProductionDirective">
    <w:name w:val="ProductionDirective"/>
    <w:qFormat/>
    <w:rsid w:val="008E2713"/>
    <w:pPr>
      <w:keepLines/>
      <w:widowControl w:val="0"/>
      <w:spacing w:before="120" w:line="240" w:lineRule="atLeast"/>
      <w:ind w:left="1440"/>
      <w:textAlignment w:val="baseline"/>
    </w:pPr>
    <w:rPr>
      <w:rFonts w:ascii="Arial" w:eastAsia="Times New Roman" w:hAnsi="Arial" w:cs="TimesNewRomanPSMT"/>
      <w:smallCaps/>
      <w:color w:val="FF0000"/>
      <w:kern w:val="0"/>
      <w:sz w:val="18"/>
      <w:szCs w:val="18"/>
      <w:lang w:eastAsia="en-CA"/>
      <w14:ligatures w14:val="none"/>
    </w:rPr>
  </w:style>
  <w:style w:type="paragraph" w:customStyle="1" w:styleId="Blockquote">
    <w:name w:val="Blockquote"/>
    <w:next w:val="Normal"/>
    <w:qFormat/>
    <w:rsid w:val="008E2713"/>
    <w:pPr>
      <w:widowControl w:val="0"/>
      <w:spacing w:before="120" w:after="120" w:line="240" w:lineRule="atLeast"/>
      <w:ind w:left="2160" w:right="720"/>
      <w:textAlignment w:val="baseline"/>
    </w:pPr>
    <w:rPr>
      <w:rFonts w:ascii="Arial" w:eastAsia="Times New Roman" w:hAnsi="Arial" w:cs="NewBaskervilleStd-Roman"/>
      <w:color w:val="000000"/>
      <w:kern w:val="0"/>
      <w:sz w:val="18"/>
      <w:szCs w:val="18"/>
      <w:lang w:eastAsia="en-CA"/>
      <w14:ligatures w14:val="none"/>
    </w:rPr>
  </w:style>
  <w:style w:type="paragraph" w:customStyle="1" w:styleId="CodeWide">
    <w:name w:val="CodeWide"/>
    <w:qFormat/>
    <w:rsid w:val="008E2713"/>
    <w:pPr>
      <w:widowControl w:val="0"/>
      <w:pBdr>
        <w:left w:val="single" w:sz="4" w:space="1" w:color="000000"/>
      </w:pBdr>
      <w:spacing w:line="210" w:lineRule="atLeast"/>
      <w:ind w:right="-1440"/>
      <w:contextualSpacing/>
      <w:textAlignment w:val="baseline"/>
    </w:pPr>
    <w:rPr>
      <w:rFonts w:ascii="Courier" w:eastAsia="Times New Roman" w:hAnsi="Courier" w:cs="TheSansMonoCondensed-Plain"/>
      <w:color w:val="000000"/>
      <w:w w:val="66"/>
      <w:kern w:val="0"/>
      <w:sz w:val="15"/>
      <w:szCs w:val="17"/>
      <w:lang w:eastAsia="en-CA"/>
      <w14:ligatures w14:val="none"/>
    </w:rPr>
  </w:style>
  <w:style w:type="paragraph" w:customStyle="1" w:styleId="TableHeader">
    <w:name w:val="TableHeader"/>
    <w:qFormat/>
    <w:rsid w:val="008E2713"/>
    <w:pPr>
      <w:keepLines/>
      <w:widowControl w:val="0"/>
      <w:spacing w:line="240" w:lineRule="atLeast"/>
      <w:textAlignment w:val="baseline"/>
    </w:pPr>
    <w:rPr>
      <w:rFonts w:ascii="Arial" w:eastAsia="Times New Roman" w:hAnsi="Arial" w:cs="FuturaPT-Heavy"/>
      <w:b/>
      <w:bCs/>
      <w:color w:val="000000"/>
      <w:kern w:val="0"/>
      <w:sz w:val="18"/>
      <w:szCs w:val="18"/>
      <w:lang w:eastAsia="en-CA"/>
      <w14:ligatures w14:val="none"/>
    </w:rPr>
  </w:style>
  <w:style w:type="paragraph" w:customStyle="1" w:styleId="TableBody">
    <w:name w:val="TableBody"/>
    <w:qFormat/>
    <w:rsid w:val="008E2713"/>
    <w:pPr>
      <w:keepLines/>
      <w:widowControl w:val="0"/>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IndexLevel2">
    <w:name w:val="IndexLevel2"/>
    <w:qFormat/>
    <w:rsid w:val="008E2713"/>
    <w:pPr>
      <w:spacing w:line="220" w:lineRule="atLeast"/>
      <w:ind w:left="360"/>
    </w:pPr>
    <w:rPr>
      <w:rFonts w:ascii="Times Roman" w:eastAsia="Times New Roman" w:hAnsi="Times Roman" w:cs="NewBaskervilleStd-Roman"/>
      <w:color w:val="000000"/>
      <w:kern w:val="0"/>
      <w:sz w:val="18"/>
      <w:szCs w:val="18"/>
      <w:lang w:eastAsia="en-CA"/>
      <w14:ligatures w14:val="none"/>
    </w:rPr>
  </w:style>
  <w:style w:type="paragraph" w:customStyle="1" w:styleId="IndexLevel3">
    <w:name w:val="IndexLevel3"/>
    <w:qFormat/>
    <w:rsid w:val="008E2713"/>
    <w:pPr>
      <w:spacing w:line="220" w:lineRule="atLeast"/>
      <w:ind w:left="720"/>
    </w:pPr>
    <w:rPr>
      <w:rFonts w:ascii="Times Roman" w:eastAsia="Times New Roman" w:hAnsi="Times Roman" w:cs="NewBaskervilleStd-Roman"/>
      <w:color w:val="000000"/>
      <w:kern w:val="0"/>
      <w:sz w:val="18"/>
      <w:szCs w:val="18"/>
      <w:lang w:eastAsia="en-CA"/>
      <w14:ligatures w14:val="none"/>
    </w:rPr>
  </w:style>
  <w:style w:type="paragraph" w:customStyle="1" w:styleId="IndexTitle">
    <w:name w:val="IndexTitle"/>
    <w:qFormat/>
    <w:rsid w:val="008E2713"/>
    <w:pPr>
      <w:spacing w:before="600" w:after="960" w:line="360" w:lineRule="atLeast"/>
      <w:jc w:val="center"/>
    </w:pPr>
    <w:rPr>
      <w:rFonts w:ascii="DogmaOT-Bold" w:eastAsia="Times New Roman" w:hAnsi="DogmaOT-Bold" w:cs="DogmaOT-Bold"/>
      <w:b/>
      <w:bCs/>
      <w:caps/>
      <w:color w:val="000000"/>
      <w:kern w:val="0"/>
      <w:sz w:val="32"/>
      <w:szCs w:val="32"/>
      <w:lang w:eastAsia="en-CA"/>
      <w14:ligatures w14:val="none"/>
    </w:rPr>
  </w:style>
  <w:style w:type="paragraph" w:customStyle="1" w:styleId="BoxCaption">
    <w:name w:val="BoxCaption"/>
    <w:next w:val="BoxBody"/>
    <w:qFormat/>
    <w:rsid w:val="008E2713"/>
    <w:pPr>
      <w:spacing w:line="180" w:lineRule="atLeast"/>
    </w:pPr>
    <w:rPr>
      <w:rFonts w:ascii="FuturaPT-BookObl" w:eastAsia="Times New Roman" w:hAnsi="FuturaPT-BookObl" w:cs="FuturaPT-BookObl"/>
      <w:i/>
      <w:iCs/>
      <w:color w:val="000000"/>
      <w:kern w:val="0"/>
      <w:sz w:val="15"/>
      <w:szCs w:val="15"/>
      <w:lang w:eastAsia="en-CA"/>
      <w14:ligatures w14:val="none"/>
    </w:rPr>
  </w:style>
  <w:style w:type="paragraph" w:customStyle="1" w:styleId="BoxBody">
    <w:name w:val="BoxBody"/>
    <w:qFormat/>
    <w:rsid w:val="008E2713"/>
    <w:pPr>
      <w:widowControl w:val="0"/>
      <w:pBdr>
        <w:left w:val="single" w:sz="18" w:space="4" w:color="008000"/>
      </w:pBdr>
      <w:spacing w:before="120" w:after="120" w:line="240" w:lineRule="atLeast"/>
      <w:ind w:firstLine="360"/>
      <w:contextualSpacing/>
      <w:textAlignment w:val="center"/>
    </w:pPr>
    <w:rPr>
      <w:rFonts w:ascii="Arial" w:eastAsia="Times New Roman" w:hAnsi="Arial" w:cs="FuturaPT-Book"/>
      <w:color w:val="000000"/>
      <w:kern w:val="0"/>
      <w:sz w:val="17"/>
      <w:szCs w:val="17"/>
      <w:lang w:eastAsia="en-CA"/>
      <w14:ligatures w14:val="none"/>
    </w:rPr>
  </w:style>
  <w:style w:type="paragraph" w:customStyle="1" w:styleId="BoxBodyFirst">
    <w:name w:val="BoxBodyFirst"/>
    <w:qFormat/>
    <w:rsid w:val="008E2713"/>
    <w:pPr>
      <w:widowControl w:val="0"/>
      <w:pBdr>
        <w:left w:val="single" w:sz="18" w:space="4" w:color="008000"/>
      </w:pBdr>
      <w:spacing w:line="240" w:lineRule="atLeast"/>
      <w:textAlignment w:val="center"/>
    </w:pPr>
    <w:rPr>
      <w:rFonts w:ascii="FuturaPT-Book" w:eastAsia="Times New Roman" w:hAnsi="FuturaPT-Book" w:cs="FuturaPT-Book"/>
      <w:color w:val="000000"/>
      <w:kern w:val="0"/>
      <w:sz w:val="17"/>
      <w:szCs w:val="17"/>
      <w:lang w:eastAsia="en-CA"/>
      <w14:ligatures w14:val="none"/>
    </w:rPr>
  </w:style>
  <w:style w:type="paragraph" w:customStyle="1" w:styleId="BoxListBullet">
    <w:name w:val="BoxListBullet"/>
    <w:qFormat/>
    <w:rsid w:val="008E2713"/>
    <w:pPr>
      <w:widowControl w:val="0"/>
      <w:numPr>
        <w:numId w:val="5"/>
      </w:numPr>
      <w:pBdr>
        <w:left w:val="single" w:sz="18" w:space="4" w:color="008000"/>
      </w:pBdr>
      <w:spacing w:before="120" w:line="240" w:lineRule="atLeast"/>
      <w:ind w:left="360"/>
      <w:textAlignment w:val="center"/>
    </w:pPr>
    <w:rPr>
      <w:rFonts w:ascii="Arial" w:eastAsia="Times New Roman" w:hAnsi="Arial" w:cs="FuturaPT-Book"/>
      <w:color w:val="000000"/>
      <w:kern w:val="0"/>
      <w:sz w:val="17"/>
      <w:szCs w:val="17"/>
      <w:lang w:eastAsia="en-CA"/>
      <w14:ligatures w14:val="none"/>
    </w:rPr>
  </w:style>
  <w:style w:type="paragraph" w:customStyle="1" w:styleId="BoxCode">
    <w:name w:val="BoxCode"/>
    <w:qFormat/>
    <w:rsid w:val="008E2713"/>
    <w:pPr>
      <w:widowControl w:val="0"/>
      <w:pBdr>
        <w:left w:val="single" w:sz="18" w:space="4" w:color="008000"/>
      </w:pBdr>
      <w:spacing w:line="200" w:lineRule="atLeast"/>
      <w:ind w:left="216" w:right="864"/>
      <w:contextualSpacing/>
      <w:textAlignment w:val="top"/>
    </w:pPr>
    <w:rPr>
      <w:rFonts w:ascii="Courier" w:eastAsia="Times New Roman" w:hAnsi="Courier" w:cs="TheSansMonoCondensed-Plain"/>
      <w:color w:val="000000"/>
      <w:kern w:val="0"/>
      <w:sz w:val="16"/>
      <w:szCs w:val="16"/>
      <w:lang w:eastAsia="en-CA"/>
      <w14:ligatures w14:val="none"/>
    </w:rPr>
  </w:style>
  <w:style w:type="paragraph" w:customStyle="1" w:styleId="BoxListBody">
    <w:name w:val="BoxListBody"/>
    <w:qFormat/>
    <w:rsid w:val="008E2713"/>
    <w:pPr>
      <w:widowControl w:val="0"/>
      <w:pBdr>
        <w:left w:val="single" w:sz="18" w:space="22" w:color="008000"/>
      </w:pBdr>
      <w:spacing w:after="120" w:line="240" w:lineRule="atLeast"/>
      <w:ind w:left="359"/>
      <w:textAlignment w:val="center"/>
    </w:pPr>
    <w:rPr>
      <w:rFonts w:ascii="Arial" w:eastAsia="Times New Roman" w:hAnsi="Arial" w:cs="FuturaPT-Book"/>
      <w:color w:val="000000"/>
      <w:kern w:val="0"/>
      <w:sz w:val="17"/>
      <w:szCs w:val="17"/>
      <w:lang w:eastAsia="en-CA"/>
      <w14:ligatures w14:val="none"/>
    </w:rPr>
  </w:style>
  <w:style w:type="paragraph" w:customStyle="1" w:styleId="BoxListHead">
    <w:name w:val="BoxListHead"/>
    <w:qFormat/>
    <w:rsid w:val="008E2713"/>
    <w:pPr>
      <w:keepNext/>
      <w:keepLines/>
      <w:widowControl w:val="0"/>
      <w:pBdr>
        <w:left w:val="single" w:sz="18" w:space="4" w:color="008000"/>
      </w:pBdr>
      <w:spacing w:before="120" w:line="240" w:lineRule="atLeast"/>
      <w:textAlignment w:val="center"/>
    </w:pPr>
    <w:rPr>
      <w:rFonts w:ascii="Arial" w:eastAsia="Times New Roman" w:hAnsi="Arial" w:cs="FuturaPT-Heavy"/>
      <w:b/>
      <w:color w:val="000000"/>
      <w:spacing w:val="1"/>
      <w:kern w:val="0"/>
      <w:sz w:val="17"/>
      <w:szCs w:val="17"/>
      <w:lang w:eastAsia="en-CA"/>
      <w14:ligatures w14:val="none"/>
    </w:rPr>
  </w:style>
  <w:style w:type="paragraph" w:customStyle="1" w:styleId="ListBody">
    <w:name w:val="ListBody"/>
    <w:qFormat/>
    <w:rsid w:val="008E2713"/>
    <w:pPr>
      <w:widowControl w:val="0"/>
      <w:spacing w:before="80" w:after="120" w:line="240" w:lineRule="atLeast"/>
      <w:ind w:left="1800" w:firstLine="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Note">
    <w:name w:val="Note"/>
    <w:qFormat/>
    <w:rsid w:val="008E2713"/>
    <w:pPr>
      <w:widowControl w:val="0"/>
      <w:spacing w:before="240" w:after="240" w:line="240" w:lineRule="atLeast"/>
      <w:ind w:left="1152" w:hanging="1152"/>
      <w:textAlignment w:val="baseline"/>
    </w:pPr>
    <w:rPr>
      <w:rFonts w:ascii="Times Roman" w:eastAsia="Times New Roman" w:hAnsi="Times Roman" w:cs="NewBaskervilleStd-Italic"/>
      <w:iCs/>
      <w:color w:val="000000"/>
      <w:kern w:val="0"/>
      <w:sz w:val="20"/>
      <w:szCs w:val="20"/>
      <w:lang w:eastAsia="en-CA"/>
      <w14:ligatures w14:val="none"/>
    </w:rPr>
  </w:style>
  <w:style w:type="paragraph" w:customStyle="1" w:styleId="ListCode">
    <w:name w:val="ListCode"/>
    <w:qFormat/>
    <w:rsid w:val="008E2713"/>
    <w:pPr>
      <w:widowControl w:val="0"/>
      <w:pBdr>
        <w:left w:val="single" w:sz="4" w:space="4" w:color="000000"/>
      </w:pBdr>
      <w:spacing w:line="210" w:lineRule="atLeast"/>
      <w:ind w:left="1584"/>
      <w:contextualSpacing/>
      <w:textAlignment w:val="baseline"/>
    </w:pPr>
    <w:rPr>
      <w:rFonts w:ascii="Courier" w:eastAsia="Times New Roman" w:hAnsi="Courier" w:cs="TheSansMonoCondensed-Plain"/>
      <w:color w:val="000000"/>
      <w:kern w:val="0"/>
      <w:sz w:val="15"/>
      <w:szCs w:val="17"/>
      <w:lang w:eastAsia="en-CA"/>
      <w14:ligatures w14:val="none"/>
    </w:rPr>
  </w:style>
  <w:style w:type="paragraph" w:customStyle="1" w:styleId="ListHead">
    <w:name w:val="ListHead"/>
    <w:qFormat/>
    <w:rsid w:val="008E2713"/>
    <w:pPr>
      <w:keepNext/>
      <w:keepLines/>
      <w:widowControl w:val="0"/>
      <w:spacing w:before="120" w:line="240" w:lineRule="atLeast"/>
      <w:ind w:left="1440"/>
      <w:textAlignment w:val="baseline"/>
    </w:pPr>
    <w:rPr>
      <w:rFonts w:ascii="Times Roman" w:eastAsia="Times New Roman" w:hAnsi="Times Roman" w:cs="NewBaskervilleStd-Bold"/>
      <w:b/>
      <w:bCs/>
      <w:color w:val="000000"/>
      <w:kern w:val="0"/>
      <w:sz w:val="20"/>
      <w:szCs w:val="20"/>
      <w:lang w:eastAsia="en-CA"/>
      <w14:ligatures w14:val="none"/>
    </w:rPr>
  </w:style>
  <w:style w:type="paragraph" w:customStyle="1" w:styleId="ListNumber">
    <w:name w:val="ListNumber"/>
    <w:qFormat/>
    <w:rsid w:val="008E2713"/>
    <w:pPr>
      <w:widowControl w:val="0"/>
      <w:numPr>
        <w:numId w:val="2"/>
      </w:numPr>
      <w:tabs>
        <w:tab w:val="left" w:pos="1800"/>
      </w:tabs>
      <w:spacing w:before="180" w:line="240" w:lineRule="atLeast"/>
      <w:ind w:left="180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ListNumberSub">
    <w:name w:val="ListNumberSub"/>
    <w:qFormat/>
    <w:rsid w:val="008E2713"/>
    <w:pPr>
      <w:widowControl w:val="0"/>
      <w:numPr>
        <w:numId w:val="3"/>
      </w:numPr>
      <w:tabs>
        <w:tab w:val="left" w:pos="1800"/>
      </w:tabs>
      <w:spacing w:before="60" w:line="240" w:lineRule="atLeast"/>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GraphicSlug">
    <w:name w:val="GraphicSlug"/>
    <w:qFormat/>
    <w:rsid w:val="008E2713"/>
    <w:pPr>
      <w:keepLines/>
      <w:widowControl w:val="0"/>
      <w:spacing w:before="120" w:line="240" w:lineRule="atLeast"/>
      <w:ind w:left="1440"/>
      <w:textAlignment w:val="baseline"/>
    </w:pPr>
    <w:rPr>
      <w:rFonts w:ascii="Arial" w:eastAsia="Times New Roman" w:hAnsi="Arial" w:cs="TimesNewRomanPSMT"/>
      <w:smallCaps/>
      <w:color w:val="A50F1E"/>
      <w:kern w:val="0"/>
      <w:sz w:val="18"/>
      <w:szCs w:val="18"/>
      <w:lang w:eastAsia="en-CA"/>
      <w14:ligatures w14:val="none"/>
    </w:rPr>
  </w:style>
  <w:style w:type="paragraph" w:customStyle="1" w:styleId="PartNumber">
    <w:name w:val="PartNumber"/>
    <w:qFormat/>
    <w:rsid w:val="008E2713"/>
    <w:pPr>
      <w:widowControl w:val="0"/>
      <w:spacing w:before="1200" w:line="2400" w:lineRule="atLeast"/>
      <w:ind w:left="1440"/>
      <w:jc w:val="center"/>
      <w:textAlignment w:val="baseline"/>
    </w:pPr>
    <w:rPr>
      <w:rFonts w:ascii="Arial" w:eastAsia="Times New Roman" w:hAnsi="Arial" w:cs="FuturaPTCond-Bold"/>
      <w:b/>
      <w:bCs/>
      <w:color w:val="000000"/>
      <w:kern w:val="0"/>
      <w:sz w:val="240"/>
      <w:szCs w:val="240"/>
      <w:lang w:eastAsia="en-CA"/>
      <w14:ligatures w14:val="none"/>
    </w:rPr>
  </w:style>
  <w:style w:type="paragraph" w:customStyle="1" w:styleId="PartTitle">
    <w:name w:val="PartTitle"/>
    <w:qFormat/>
    <w:rsid w:val="008E2713"/>
    <w:pPr>
      <w:keepLines/>
      <w:widowControl w:val="0"/>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PartIntro">
    <w:name w:val="PartIntro"/>
    <w:qFormat/>
    <w:rsid w:val="008E2713"/>
    <w:pPr>
      <w:widowControl w:val="0"/>
      <w:spacing w:after="60" w:line="360" w:lineRule="atLeast"/>
      <w:ind w:left="1440"/>
      <w:textAlignment w:val="baseline"/>
    </w:pPr>
    <w:rPr>
      <w:rFonts w:ascii="Times Roman" w:eastAsia="Times New Roman" w:hAnsi="Times Roman" w:cs="NewBaskervilleStd-Roman"/>
      <w:color w:val="000000"/>
      <w:spacing w:val="1"/>
      <w:kern w:val="0"/>
      <w:sz w:val="28"/>
      <w:szCs w:val="28"/>
      <w:lang w:eastAsia="en-CA"/>
      <w14:ligatures w14:val="none"/>
    </w:rPr>
  </w:style>
  <w:style w:type="paragraph" w:customStyle="1" w:styleId="PartList">
    <w:name w:val="PartList"/>
    <w:qFormat/>
    <w:rsid w:val="008E2713"/>
    <w:pPr>
      <w:widowControl w:val="0"/>
      <w:tabs>
        <w:tab w:val="left" w:pos="1800"/>
      </w:tabs>
      <w:spacing w:before="180" w:line="240" w:lineRule="atLeast"/>
      <w:ind w:left="1800" w:hanging="36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ChapterIntroList">
    <w:name w:val="ChapterIntroList"/>
    <w:qFormat/>
    <w:rsid w:val="008E2713"/>
    <w:pPr>
      <w:widowControl w:val="0"/>
      <w:tabs>
        <w:tab w:val="left" w:pos="1800"/>
      </w:tabs>
      <w:spacing w:before="180" w:line="240" w:lineRule="atLeast"/>
      <w:ind w:left="1800" w:hanging="36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ChapterSubtitle">
    <w:name w:val="ChapterSubtitle"/>
    <w:qFormat/>
    <w:rsid w:val="008E2713"/>
    <w:pPr>
      <w:keepLines/>
      <w:widowControl w:val="0"/>
      <w:spacing w:after="360" w:line="360" w:lineRule="atLeast"/>
      <w:ind w:left="1440"/>
      <w:jc w:val="center"/>
      <w:textAlignment w:val="baseline"/>
    </w:pPr>
    <w:rPr>
      <w:rFonts w:ascii="Arial" w:eastAsia="Times New Roman" w:hAnsi="Arial" w:cs="DogmaOT-Bold"/>
      <w:b/>
      <w:bCs/>
      <w:color w:val="000000"/>
      <w:spacing w:val="48"/>
      <w:kern w:val="0"/>
      <w:sz w:val="28"/>
      <w:szCs w:val="28"/>
      <w:lang w:eastAsia="en-CA"/>
      <w14:ligatures w14:val="none"/>
    </w:rPr>
  </w:style>
  <w:style w:type="paragraph" w:customStyle="1" w:styleId="BoxHeadA">
    <w:name w:val="BoxHeadA"/>
    <w:qFormat/>
    <w:rsid w:val="008E2713"/>
    <w:pPr>
      <w:keepNext/>
      <w:keepLines/>
      <w:widowControl w:val="0"/>
      <w:pBdr>
        <w:left w:val="single" w:sz="18" w:space="4" w:color="008000"/>
      </w:pBdr>
      <w:spacing w:before="80" w:after="80" w:line="300" w:lineRule="atLeast"/>
      <w:textAlignment w:val="baseline"/>
    </w:pPr>
    <w:rPr>
      <w:rFonts w:ascii="Arial" w:eastAsia="Times New Roman" w:hAnsi="Arial" w:cs="DogmaOT-Bold"/>
      <w:b/>
      <w:bCs/>
      <w:caps/>
      <w:color w:val="000000"/>
      <w:spacing w:val="13"/>
      <w:kern w:val="0"/>
      <w:sz w:val="18"/>
      <w:szCs w:val="18"/>
      <w:lang w:eastAsia="en-CA"/>
      <w14:ligatures w14:val="none"/>
    </w:rPr>
  </w:style>
  <w:style w:type="paragraph" w:customStyle="1" w:styleId="BoxHeadB">
    <w:name w:val="BoxHeadB"/>
    <w:basedOn w:val="BoxHeadA"/>
    <w:qFormat/>
    <w:rsid w:val="008E2713"/>
    <w:pPr>
      <w:spacing w:before="120"/>
    </w:pPr>
    <w:rPr>
      <w:i/>
      <w:iCs/>
      <w:caps w:val="0"/>
    </w:rPr>
  </w:style>
  <w:style w:type="paragraph" w:customStyle="1" w:styleId="BoxBodyContinued">
    <w:name w:val="BoxBodyContinued"/>
    <w:qFormat/>
    <w:rsid w:val="008E2713"/>
    <w:pPr>
      <w:widowControl w:val="0"/>
      <w:pBdr>
        <w:left w:val="single" w:sz="18" w:space="4" w:color="008000"/>
      </w:pBdr>
      <w:spacing w:before="120" w:after="120" w:line="240" w:lineRule="atLeast"/>
      <w:textAlignment w:val="center"/>
    </w:pPr>
    <w:rPr>
      <w:rFonts w:ascii="Arial" w:eastAsia="Times New Roman" w:hAnsi="Arial" w:cs="FuturaPT-Book"/>
      <w:color w:val="000000"/>
      <w:kern w:val="0"/>
      <w:sz w:val="17"/>
      <w:szCs w:val="17"/>
      <w:lang w:eastAsia="en-CA"/>
      <w14:ligatures w14:val="none"/>
    </w:rPr>
  </w:style>
  <w:style w:type="paragraph" w:customStyle="1" w:styleId="BoxRunInHead">
    <w:name w:val="BoxRunInHead"/>
    <w:qFormat/>
    <w:rsid w:val="008E2713"/>
    <w:pPr>
      <w:widowControl w:val="0"/>
      <w:pBdr>
        <w:left w:val="single" w:sz="18" w:space="4" w:color="008000"/>
      </w:pBdr>
      <w:spacing w:before="120" w:line="240" w:lineRule="atLeast"/>
      <w:textAlignment w:val="center"/>
    </w:pPr>
    <w:rPr>
      <w:rFonts w:ascii="Arial" w:eastAsia="Times New Roman" w:hAnsi="Arial" w:cs="FuturaPT-Book"/>
      <w:b/>
      <w:color w:val="000000"/>
      <w:kern w:val="0"/>
      <w:sz w:val="17"/>
      <w:szCs w:val="17"/>
      <w:lang w:eastAsia="en-CA"/>
      <w14:ligatures w14:val="none"/>
    </w:rPr>
  </w:style>
  <w:style w:type="paragraph" w:customStyle="1" w:styleId="BoxRunInPara">
    <w:name w:val="BoxRunInPara"/>
    <w:qFormat/>
    <w:rsid w:val="008E2713"/>
    <w:pPr>
      <w:widowControl w:val="0"/>
      <w:pBdr>
        <w:left w:val="single" w:sz="18" w:space="4" w:color="008000"/>
      </w:pBdr>
      <w:spacing w:after="120" w:line="240" w:lineRule="atLeast"/>
      <w:textAlignment w:val="center"/>
    </w:pPr>
    <w:rPr>
      <w:rFonts w:ascii="Arial" w:eastAsia="Times New Roman" w:hAnsi="Arial" w:cs="FuturaPT-Book"/>
      <w:color w:val="000000"/>
      <w:kern w:val="0"/>
      <w:sz w:val="17"/>
      <w:szCs w:val="17"/>
      <w:lang w:eastAsia="en-CA"/>
      <w14:ligatures w14:val="none"/>
    </w:rPr>
  </w:style>
  <w:style w:type="paragraph" w:customStyle="1" w:styleId="BoxExtractPara">
    <w:name w:val="BoxExtractPara"/>
    <w:qFormat/>
    <w:rsid w:val="008E2713"/>
    <w:pPr>
      <w:widowControl w:val="0"/>
      <w:pBdr>
        <w:left w:val="single" w:sz="18" w:space="31" w:color="008000"/>
      </w:pBdr>
      <w:spacing w:before="120" w:after="120" w:line="240" w:lineRule="atLeast"/>
      <w:ind w:left="547"/>
      <w:textAlignment w:val="center"/>
    </w:pPr>
    <w:rPr>
      <w:rFonts w:ascii="Arial" w:eastAsia="Times New Roman" w:hAnsi="Arial" w:cs="FuturaPT-Book"/>
      <w:color w:val="000000"/>
      <w:kern w:val="0"/>
      <w:sz w:val="17"/>
      <w:szCs w:val="17"/>
      <w:lang w:eastAsia="en-CA"/>
      <w14:ligatures w14:val="none"/>
    </w:rPr>
  </w:style>
  <w:style w:type="paragraph" w:customStyle="1" w:styleId="Footnote">
    <w:name w:val="Footnote"/>
    <w:qFormat/>
    <w:rsid w:val="008E2713"/>
    <w:pPr>
      <w:widowControl w:val="0"/>
      <w:pBdr>
        <w:top w:val="single" w:sz="4" w:space="1" w:color="000000" w:themeColor="dark1"/>
        <w:bottom w:val="single" w:sz="4" w:space="1" w:color="000000" w:themeColor="dark1"/>
      </w:pBdr>
      <w:spacing w:before="120" w:after="120" w:line="240" w:lineRule="atLeast"/>
      <w:ind w:left="1440"/>
      <w:textAlignment w:val="baseline"/>
    </w:pPr>
    <w:rPr>
      <w:rFonts w:ascii="Arial" w:eastAsia="Times New Roman" w:hAnsi="Arial" w:cs="NewBaskervilleStd-Roman"/>
      <w:color w:val="000000"/>
      <w:kern w:val="0"/>
      <w:sz w:val="16"/>
      <w:szCs w:val="20"/>
      <w:lang w:eastAsia="en-CA"/>
      <w14:ligatures w14:val="none"/>
    </w:rPr>
  </w:style>
  <w:style w:type="paragraph" w:customStyle="1" w:styleId="QuotePara">
    <w:name w:val="QuotePara"/>
    <w:qFormat/>
    <w:rsid w:val="008E2713"/>
    <w:pPr>
      <w:widowControl w:val="0"/>
      <w:spacing w:before="120" w:after="120" w:line="240" w:lineRule="atLeast"/>
      <w:ind w:left="2160"/>
      <w:textAlignment w:val="baseline"/>
    </w:pPr>
    <w:rPr>
      <w:rFonts w:ascii="Times Roman" w:eastAsia="Times New Roman" w:hAnsi="Times Roman" w:cs="NewBaskervilleStd-Roman"/>
      <w:i/>
      <w:color w:val="000000"/>
      <w:kern w:val="0"/>
      <w:sz w:val="20"/>
      <w:szCs w:val="20"/>
      <w:lang w:eastAsia="en-CA"/>
      <w14:ligatures w14:val="none"/>
    </w:rPr>
  </w:style>
  <w:style w:type="paragraph" w:customStyle="1" w:styleId="QuoteSource">
    <w:name w:val="QuoteSource"/>
    <w:basedOn w:val="QuotePara"/>
    <w:qFormat/>
    <w:rsid w:val="008E2713"/>
    <w:pPr>
      <w:spacing w:after="240"/>
      <w:jc w:val="right"/>
    </w:pPr>
    <w:rPr>
      <w:i w:val="0"/>
    </w:rPr>
  </w:style>
  <w:style w:type="paragraph" w:customStyle="1" w:styleId="TableHeaderSub">
    <w:name w:val="TableHeaderSub"/>
    <w:qFormat/>
    <w:rsid w:val="008E2713"/>
    <w:pPr>
      <w:keepLines/>
      <w:widowControl w:val="0"/>
      <w:spacing w:line="240" w:lineRule="atLeast"/>
      <w:textAlignment w:val="baseline"/>
    </w:pPr>
    <w:rPr>
      <w:rFonts w:ascii="Arial" w:eastAsia="Times New Roman" w:hAnsi="Arial" w:cs="FuturaPT-Heavy"/>
      <w:color w:val="000000"/>
      <w:kern w:val="0"/>
      <w:sz w:val="18"/>
      <w:szCs w:val="18"/>
      <w:lang w:eastAsia="en-CA"/>
      <w14:ligatures w14:val="none"/>
    </w:rPr>
  </w:style>
  <w:style w:type="paragraph" w:customStyle="1" w:styleId="TableFootnote">
    <w:name w:val="TableFootnote"/>
    <w:qFormat/>
    <w:rsid w:val="008E2713"/>
    <w:pPr>
      <w:keepLines/>
      <w:widowControl w:val="0"/>
      <w:spacing w:line="190" w:lineRule="atLeast"/>
      <w:textAlignment w:val="baseline"/>
    </w:pPr>
    <w:rPr>
      <w:rFonts w:ascii="Arial" w:eastAsia="Times New Roman" w:hAnsi="Arial" w:cs="FuturaPT-Book"/>
      <w:color w:val="000000"/>
      <w:kern w:val="0"/>
      <w:sz w:val="16"/>
      <w:szCs w:val="17"/>
      <w:lang w:eastAsia="en-CA"/>
      <w14:ligatures w14:val="none"/>
    </w:rPr>
  </w:style>
  <w:style w:type="paragraph" w:customStyle="1" w:styleId="TableListBulleted">
    <w:name w:val="TableListBulleted"/>
    <w:qFormat/>
    <w:rsid w:val="008E2713"/>
    <w:pPr>
      <w:keepLines/>
      <w:widowControl w:val="0"/>
      <w:numPr>
        <w:numId w:val="7"/>
      </w:numPr>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TableListNumbered">
    <w:name w:val="TableListNumbered"/>
    <w:qFormat/>
    <w:rsid w:val="008E2713"/>
    <w:pPr>
      <w:keepLines/>
      <w:widowControl w:val="0"/>
      <w:numPr>
        <w:numId w:val="8"/>
      </w:numPr>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TableListPlain">
    <w:name w:val="TableListPlain"/>
    <w:qFormat/>
    <w:rsid w:val="008E2713"/>
    <w:pPr>
      <w:keepLines/>
      <w:widowControl w:val="0"/>
      <w:spacing w:line="190" w:lineRule="atLeast"/>
      <w:ind w:left="360"/>
      <w:textAlignment w:val="baseline"/>
    </w:pPr>
    <w:rPr>
      <w:rFonts w:ascii="Arial" w:eastAsia="Times New Roman" w:hAnsi="Arial" w:cs="FuturaPT-Book"/>
      <w:color w:val="000000"/>
      <w:kern w:val="0"/>
      <w:sz w:val="17"/>
      <w:szCs w:val="17"/>
      <w:lang w:eastAsia="en-CA"/>
      <w14:ligatures w14:val="none"/>
    </w:rPr>
  </w:style>
  <w:style w:type="paragraph" w:customStyle="1" w:styleId="ExtractPara">
    <w:name w:val="ExtractPara"/>
    <w:basedOn w:val="QuotePara"/>
    <w:qFormat/>
    <w:rsid w:val="008E2713"/>
    <w:rPr>
      <w:i w:val="0"/>
      <w:sz w:val="18"/>
      <w:szCs w:val="18"/>
    </w:rPr>
  </w:style>
  <w:style w:type="paragraph" w:customStyle="1" w:styleId="ExtractSource">
    <w:name w:val="ExtractSource"/>
    <w:basedOn w:val="ExtractPara"/>
    <w:qFormat/>
    <w:rsid w:val="008E2713"/>
    <w:pPr>
      <w:jc w:val="right"/>
    </w:pPr>
  </w:style>
  <w:style w:type="paragraph" w:customStyle="1" w:styleId="ExtractParaContinued">
    <w:name w:val="ExtractParaContinued"/>
    <w:basedOn w:val="ExtractPara"/>
    <w:qFormat/>
    <w:rsid w:val="008E2713"/>
    <w:pPr>
      <w:spacing w:before="0"/>
      <w:ind w:firstLine="360"/>
    </w:pPr>
  </w:style>
  <w:style w:type="paragraph" w:customStyle="1" w:styleId="AppendixNumber">
    <w:name w:val="AppendixNumber"/>
    <w:qFormat/>
    <w:rsid w:val="008E2713"/>
    <w:pPr>
      <w:widowControl w:val="0"/>
      <w:spacing w:before="1200" w:line="2400" w:lineRule="atLeast"/>
      <w:ind w:left="1440"/>
      <w:jc w:val="center"/>
      <w:textAlignment w:val="baseline"/>
    </w:pPr>
    <w:rPr>
      <w:rFonts w:ascii="Arial" w:eastAsia="Times New Roman" w:hAnsi="Arial" w:cs="FuturaPTCond-Bold"/>
      <w:b/>
      <w:bCs/>
      <w:color w:val="000000"/>
      <w:kern w:val="0"/>
      <w:sz w:val="240"/>
      <w:szCs w:val="240"/>
      <w:lang w:eastAsia="en-CA"/>
      <w14:ligatures w14:val="none"/>
    </w:rPr>
  </w:style>
  <w:style w:type="paragraph" w:customStyle="1" w:styleId="AppendixTitle">
    <w:name w:val="AppendixTitle"/>
    <w:qFormat/>
    <w:rsid w:val="008E2713"/>
    <w:pPr>
      <w:keepLines/>
      <w:widowControl w:val="0"/>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BackmatterTitle">
    <w:name w:val="BackmatterTitle"/>
    <w:qFormat/>
    <w:rsid w:val="008E2713"/>
    <w:pPr>
      <w:keepLines/>
      <w:widowControl w:val="0"/>
      <w:spacing w:before="600" w:after="600" w:line="360" w:lineRule="atLeast"/>
      <w:ind w:left="360"/>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GlossaryTerm">
    <w:name w:val="GlossaryTerm"/>
    <w:qFormat/>
    <w:rsid w:val="008E2713"/>
    <w:pPr>
      <w:widowControl w:val="0"/>
      <w:spacing w:line="240" w:lineRule="atLeast"/>
      <w:ind w:left="360"/>
      <w:textAlignment w:val="baseline"/>
    </w:pPr>
    <w:rPr>
      <w:rFonts w:ascii="Times Roman" w:eastAsia="Times New Roman" w:hAnsi="Times Roman" w:cs="NewBaskervilleStd-Roman"/>
      <w:b/>
      <w:bCs/>
      <w:color w:val="000000"/>
      <w:kern w:val="0"/>
      <w:sz w:val="20"/>
      <w:szCs w:val="20"/>
      <w:lang w:eastAsia="en-CA"/>
      <w14:ligatures w14:val="none"/>
    </w:rPr>
  </w:style>
  <w:style w:type="paragraph" w:customStyle="1" w:styleId="GlossaryDefinition">
    <w:name w:val="GlossaryDefinition"/>
    <w:qFormat/>
    <w:rsid w:val="008E2713"/>
    <w:pPr>
      <w:widowControl w:val="0"/>
      <w:spacing w:after="120" w:line="240" w:lineRule="atLeast"/>
      <w:ind w:left="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EndnoteEntry">
    <w:name w:val="EndnoteEntry"/>
    <w:qFormat/>
    <w:rsid w:val="008E2713"/>
    <w:pPr>
      <w:widowControl w:val="0"/>
      <w:spacing w:after="120" w:line="240" w:lineRule="atLeast"/>
      <w:ind w:left="720" w:hanging="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Reference">
    <w:name w:val="Reference"/>
    <w:qFormat/>
    <w:rsid w:val="008E2713"/>
    <w:pPr>
      <w:widowControl w:val="0"/>
      <w:spacing w:after="120" w:line="240" w:lineRule="atLeast"/>
      <w:ind w:left="360" w:hanging="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HeadAExercise">
    <w:name w:val="HeadAExercise"/>
    <w:qFormat/>
    <w:rsid w:val="008E2713"/>
    <w:pPr>
      <w:keepNext/>
      <w:keepLines/>
      <w:widowControl w:val="0"/>
      <w:shd w:val="clear" w:color="auto" w:fill="000000"/>
      <w:tabs>
        <w:tab w:val="right" w:pos="1200"/>
        <w:tab w:val="left" w:pos="1440"/>
      </w:tabs>
      <w:spacing w:before="420" w:after="120" w:line="300" w:lineRule="atLeast"/>
      <w:ind w:left="360"/>
      <w:textAlignment w:val="baseline"/>
    </w:pPr>
    <w:rPr>
      <w:rFonts w:ascii="Arial" w:eastAsia="Times New Roman" w:hAnsi="Arial" w:cs="FuturaPT-Bold"/>
      <w:b/>
      <w:bCs/>
      <w:color w:val="FFFFFF" w:themeColor="background1"/>
      <w:kern w:val="0"/>
      <w:lang w:eastAsia="en-CA"/>
      <w14:ligatures w14:val="none"/>
    </w:rPr>
  </w:style>
  <w:style w:type="paragraph" w:customStyle="1" w:styleId="BookHalfTitle">
    <w:name w:val="BookHalfTitle"/>
    <w:basedOn w:val="BackmatterTitle"/>
    <w:qFormat/>
    <w:rsid w:val="008E2713"/>
  </w:style>
  <w:style w:type="paragraph" w:customStyle="1" w:styleId="BookTitle0">
    <w:name w:val="BookTitle"/>
    <w:qFormat/>
    <w:rsid w:val="008E2713"/>
    <w:pPr>
      <w:widowControl w:val="0"/>
      <w:spacing w:before="1200" w:line="2400" w:lineRule="atLeast"/>
      <w:ind w:left="1440"/>
      <w:jc w:val="center"/>
      <w:textAlignment w:val="baseline"/>
    </w:pPr>
    <w:rPr>
      <w:rFonts w:ascii="Arial" w:eastAsia="Times New Roman" w:hAnsi="Arial" w:cs="FuturaPTCond-Bold"/>
      <w:b/>
      <w:bCs/>
      <w:color w:val="000000"/>
      <w:kern w:val="0"/>
      <w:sz w:val="120"/>
      <w:szCs w:val="240"/>
      <w:lang w:eastAsia="en-CA"/>
      <w14:ligatures w14:val="none"/>
    </w:rPr>
  </w:style>
  <w:style w:type="paragraph" w:customStyle="1" w:styleId="BookSubtitle">
    <w:name w:val="BookSubtitle"/>
    <w:basedOn w:val="ChapterSubtitle"/>
    <w:qFormat/>
    <w:rsid w:val="008E2713"/>
  </w:style>
  <w:style w:type="paragraph" w:customStyle="1" w:styleId="BookEdition">
    <w:name w:val="BookEdition"/>
    <w:basedOn w:val="BookSubtitle"/>
    <w:qFormat/>
    <w:rsid w:val="008E2713"/>
    <w:rPr>
      <w:b w:val="0"/>
      <w:bCs w:val="0"/>
      <w:i/>
      <w:iCs/>
      <w:sz w:val="24"/>
      <w:szCs w:val="24"/>
    </w:rPr>
  </w:style>
  <w:style w:type="paragraph" w:customStyle="1" w:styleId="BookAuthor">
    <w:name w:val="BookAuthor"/>
    <w:basedOn w:val="BookEdition"/>
    <w:qFormat/>
    <w:rsid w:val="008E2713"/>
    <w:rPr>
      <w:i w:val="0"/>
      <w:iCs w:val="0"/>
      <w:smallCaps/>
    </w:rPr>
  </w:style>
  <w:style w:type="paragraph" w:customStyle="1" w:styleId="BookPublisher">
    <w:name w:val="BookPublisher"/>
    <w:basedOn w:val="BookAuthor"/>
    <w:qFormat/>
    <w:rsid w:val="008E2713"/>
    <w:rPr>
      <w:i/>
      <w:iCs/>
      <w:smallCaps w:val="0"/>
      <w:sz w:val="20"/>
      <w:szCs w:val="20"/>
    </w:rPr>
  </w:style>
  <w:style w:type="paragraph" w:customStyle="1" w:styleId="Copyright">
    <w:name w:val="Copyright"/>
    <w:qFormat/>
    <w:rsid w:val="008E2713"/>
    <w:pPr>
      <w:widowControl w:val="0"/>
      <w:spacing w:after="200" w:line="240" w:lineRule="atLeast"/>
      <w:textAlignment w:val="baseline"/>
    </w:pPr>
    <w:rPr>
      <w:rFonts w:ascii="NewBaskervilleStd-Roman" w:eastAsia="Times New Roman" w:hAnsi="NewBaskervilleStd-Roman" w:cs="NewBaskervilleStd-Roman"/>
      <w:color w:val="000000"/>
      <w:kern w:val="0"/>
      <w:sz w:val="16"/>
      <w:szCs w:val="18"/>
      <w:lang w:eastAsia="en-CA"/>
      <w14:ligatures w14:val="none"/>
    </w:rPr>
  </w:style>
  <w:style w:type="paragraph" w:customStyle="1" w:styleId="CopyrightLOC">
    <w:name w:val="CopyrightLOC"/>
    <w:basedOn w:val="Copyright"/>
    <w:qFormat/>
    <w:rsid w:val="008E2713"/>
  </w:style>
  <w:style w:type="paragraph" w:customStyle="1" w:styleId="CopyrightHead">
    <w:name w:val="CopyrightHead"/>
    <w:basedOn w:val="CopyrightLOC"/>
    <w:qFormat/>
    <w:rsid w:val="008E2713"/>
    <w:rPr>
      <w:b/>
    </w:rPr>
  </w:style>
  <w:style w:type="paragraph" w:customStyle="1" w:styleId="Dedication">
    <w:name w:val="Dedication"/>
    <w:basedOn w:val="BookPublisher"/>
    <w:qFormat/>
    <w:rsid w:val="008E2713"/>
  </w:style>
  <w:style w:type="paragraph" w:customStyle="1" w:styleId="FrontmatterTitle">
    <w:name w:val="FrontmatterTitle"/>
    <w:basedOn w:val="BackmatterTitle"/>
    <w:qFormat/>
    <w:rsid w:val="008E2713"/>
  </w:style>
  <w:style w:type="paragraph" w:customStyle="1" w:styleId="TOCFM">
    <w:name w:val="TOCFM"/>
    <w:basedOn w:val="Normal"/>
    <w:qFormat/>
    <w:rsid w:val="008E2713"/>
    <w:pPr>
      <w:widowControl w:val="0"/>
      <w:spacing w:after="120" w:line="240" w:lineRule="atLeast"/>
      <w:textAlignment w:val="baseline"/>
    </w:pPr>
    <w:rPr>
      <w:rFonts w:ascii="NewBaskervilleStd-Roman" w:hAnsi="NewBaskervilleStd-Roman" w:cs="NewBaskervilleStd-Roman"/>
      <w:color w:val="000000"/>
      <w:sz w:val="20"/>
      <w:szCs w:val="20"/>
      <w:lang w:val="en-US"/>
    </w:rPr>
  </w:style>
  <w:style w:type="paragraph" w:customStyle="1" w:styleId="TOCH1">
    <w:name w:val="TOCH1"/>
    <w:basedOn w:val="TOCFM"/>
    <w:qFormat/>
    <w:rsid w:val="008E2713"/>
    <w:pPr>
      <w:ind w:left="720"/>
    </w:pPr>
    <w:rPr>
      <w:b/>
    </w:rPr>
  </w:style>
  <w:style w:type="paragraph" w:customStyle="1" w:styleId="TOCPart">
    <w:name w:val="TOCPart"/>
    <w:basedOn w:val="TOCH1"/>
    <w:qFormat/>
    <w:rsid w:val="008E2713"/>
    <w:pPr>
      <w:spacing w:before="120"/>
      <w:ind w:left="0"/>
      <w:jc w:val="center"/>
    </w:pPr>
    <w:rPr>
      <w:b w:val="0"/>
      <w:sz w:val="28"/>
      <w:szCs w:val="24"/>
    </w:rPr>
  </w:style>
  <w:style w:type="paragraph" w:customStyle="1" w:styleId="TOCChapter">
    <w:name w:val="TOCChapter"/>
    <w:basedOn w:val="TOCH1"/>
    <w:qFormat/>
    <w:rsid w:val="008E2713"/>
    <w:pPr>
      <w:ind w:left="360"/>
    </w:pPr>
    <w:rPr>
      <w:b w:val="0"/>
      <w:sz w:val="24"/>
    </w:rPr>
  </w:style>
  <w:style w:type="paragraph" w:customStyle="1" w:styleId="TOCH2">
    <w:name w:val="TOCH2"/>
    <w:basedOn w:val="TOCH1"/>
    <w:qFormat/>
    <w:rsid w:val="008E2713"/>
    <w:pPr>
      <w:ind w:left="1080"/>
    </w:pPr>
    <w:rPr>
      <w:i/>
    </w:rPr>
  </w:style>
  <w:style w:type="paragraph" w:customStyle="1" w:styleId="TOCH3">
    <w:name w:val="TOCH3"/>
    <w:basedOn w:val="TOCH1"/>
    <w:qFormat/>
    <w:rsid w:val="008E2713"/>
    <w:pPr>
      <w:ind w:left="1440"/>
    </w:pPr>
    <w:rPr>
      <w:b w:val="0"/>
      <w:i/>
    </w:rPr>
  </w:style>
  <w:style w:type="paragraph" w:customStyle="1" w:styleId="BoxType">
    <w:name w:val="BoxType"/>
    <w:qFormat/>
    <w:rsid w:val="008E2713"/>
    <w:pPr>
      <w:keepLines/>
      <w:widowControl w:val="0"/>
      <w:pBdr>
        <w:top w:val="single" w:sz="18" w:space="1" w:color="008000"/>
      </w:pBdr>
      <w:spacing w:before="240" w:line="240" w:lineRule="atLeast"/>
      <w:jc w:val="center"/>
      <w:textAlignment w:val="baseline"/>
    </w:pPr>
    <w:rPr>
      <w:rFonts w:ascii="Arial" w:eastAsia="Times New Roman" w:hAnsi="Arial" w:cs="TimesNewRomanPSMT"/>
      <w:color w:val="008000"/>
      <w:kern w:val="0"/>
      <w:sz w:val="18"/>
      <w:szCs w:val="18"/>
      <w:lang w:eastAsia="en-CA"/>
      <w14:ligatures w14:val="none"/>
    </w:rPr>
  </w:style>
  <w:style w:type="paragraph" w:customStyle="1" w:styleId="HeadANumber">
    <w:name w:val="HeadANumber"/>
    <w:qFormat/>
    <w:rsid w:val="008E2713"/>
    <w:pPr>
      <w:keepNext/>
      <w:keepLines/>
      <w:widowControl w:val="0"/>
      <w:numPr>
        <w:ilvl w:val="1"/>
        <w:numId w:val="16"/>
      </w:numPr>
      <w:tabs>
        <w:tab w:val="right" w:pos="1200"/>
        <w:tab w:val="left" w:pos="1440"/>
      </w:tabs>
      <w:spacing w:before="420" w:after="120" w:line="300" w:lineRule="atLeast"/>
      <w:textAlignment w:val="baseline"/>
    </w:pPr>
    <w:rPr>
      <w:rFonts w:ascii="Arial" w:eastAsia="Times New Roman" w:hAnsi="Arial" w:cs="FuturaPT-Bold"/>
      <w:b/>
      <w:bCs/>
      <w:color w:val="000000"/>
      <w:kern w:val="0"/>
      <w:lang w:eastAsia="en-CA"/>
      <w14:ligatures w14:val="none"/>
    </w:rPr>
  </w:style>
  <w:style w:type="paragraph" w:customStyle="1" w:styleId="HeadBNumber">
    <w:name w:val="HeadBNumber"/>
    <w:qFormat/>
    <w:rsid w:val="008E2713"/>
    <w:pPr>
      <w:keepNext/>
      <w:keepLines/>
      <w:widowControl w:val="0"/>
      <w:numPr>
        <w:ilvl w:val="2"/>
        <w:numId w:val="16"/>
      </w:numPr>
      <w:tabs>
        <w:tab w:val="right" w:pos="1980"/>
        <w:tab w:val="left" w:pos="2160"/>
      </w:tabs>
      <w:spacing w:before="240" w:after="80" w:line="300" w:lineRule="atLeast"/>
      <w:textAlignment w:val="baseline"/>
    </w:pPr>
    <w:rPr>
      <w:rFonts w:ascii="Arial" w:eastAsia="Times New Roman" w:hAnsi="Arial" w:cs="FuturaPTCond-BoldObl"/>
      <w:b/>
      <w:bCs/>
      <w:i/>
      <w:iCs/>
      <w:color w:val="000000"/>
      <w:kern w:val="0"/>
      <w:lang w:eastAsia="en-CA"/>
      <w14:ligatures w14:val="none"/>
    </w:rPr>
  </w:style>
  <w:style w:type="paragraph" w:customStyle="1" w:styleId="HeadCNumber">
    <w:name w:val="HeadCNumber"/>
    <w:qFormat/>
    <w:rsid w:val="008E2713"/>
    <w:pPr>
      <w:keepNext/>
      <w:keepLines/>
      <w:widowControl w:val="0"/>
      <w:numPr>
        <w:ilvl w:val="3"/>
        <w:numId w:val="16"/>
      </w:numPr>
      <w:tabs>
        <w:tab w:val="left" w:pos="1980"/>
      </w:tabs>
      <w:spacing w:before="240" w:after="80" w:line="300" w:lineRule="atLeast"/>
      <w:textAlignment w:val="baseline"/>
    </w:pPr>
    <w:rPr>
      <w:rFonts w:ascii="Arial" w:eastAsia="Times New Roman" w:hAnsi="Arial" w:cs="FuturaPTCond-Bold"/>
      <w:b/>
      <w:bCs/>
      <w:color w:val="000000"/>
      <w:kern w:val="0"/>
      <w:sz w:val="20"/>
      <w:szCs w:val="20"/>
      <w:lang w:eastAsia="en-CA"/>
      <w14:ligatures w14:val="none"/>
    </w:rPr>
  </w:style>
  <w:style w:type="paragraph" w:customStyle="1" w:styleId="CodeAnnotated">
    <w:name w:val="CodeAnnotated"/>
    <w:qFormat/>
    <w:rsid w:val="008E2713"/>
    <w:pPr>
      <w:widowControl w:val="0"/>
      <w:pBdr>
        <w:left w:val="single" w:sz="4" w:space="4" w:color="000000"/>
      </w:pBdr>
      <w:spacing w:line="210" w:lineRule="atLeast"/>
      <w:ind w:left="740" w:hanging="216"/>
      <w:contextualSpacing/>
      <w:textAlignment w:val="top"/>
    </w:pPr>
    <w:rPr>
      <w:rFonts w:ascii="Courier" w:eastAsia="Times New Roman" w:hAnsi="Courier" w:cs="TheSansMonoCondensed-Plain"/>
      <w:color w:val="000000"/>
      <w:kern w:val="0"/>
      <w:sz w:val="15"/>
      <w:szCs w:val="17"/>
      <w:lang w:eastAsia="en-CA"/>
      <w14:ligatures w14:val="none"/>
    </w:rPr>
  </w:style>
  <w:style w:type="paragraph" w:customStyle="1" w:styleId="BoxListNumber">
    <w:name w:val="BoxListNumber"/>
    <w:qFormat/>
    <w:rsid w:val="008E2713"/>
    <w:pPr>
      <w:widowControl w:val="0"/>
      <w:numPr>
        <w:numId w:val="6"/>
      </w:numPr>
      <w:pBdr>
        <w:left w:val="single" w:sz="18" w:space="4" w:color="008000"/>
      </w:pBdr>
      <w:spacing w:before="120" w:line="240" w:lineRule="atLeast"/>
      <w:ind w:left="360"/>
      <w:textAlignment w:val="center"/>
    </w:pPr>
    <w:rPr>
      <w:rFonts w:ascii="Arial" w:eastAsia="Times New Roman" w:hAnsi="Arial" w:cs="FuturaPT-Book"/>
      <w:color w:val="000000"/>
      <w:kern w:val="0"/>
      <w:sz w:val="17"/>
      <w:szCs w:val="17"/>
      <w:lang w:eastAsia="en-CA"/>
      <w14:ligatures w14:val="none"/>
    </w:rPr>
  </w:style>
  <w:style w:type="paragraph" w:customStyle="1" w:styleId="BoxListPlain">
    <w:name w:val="BoxListPlain"/>
    <w:qFormat/>
    <w:rsid w:val="008E2713"/>
    <w:pPr>
      <w:widowControl w:val="0"/>
      <w:pBdr>
        <w:left w:val="single" w:sz="18" w:space="4" w:color="008000"/>
      </w:pBdr>
      <w:spacing w:before="120" w:line="24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BoxTitle">
    <w:name w:val="BoxTitle"/>
    <w:qFormat/>
    <w:rsid w:val="008E2713"/>
    <w:pPr>
      <w:keepNext/>
      <w:keepLines/>
      <w:pBdr>
        <w:left w:val="single" w:sz="18" w:space="4" w:color="008000"/>
      </w:pBdr>
      <w:spacing w:after="120" w:line="300" w:lineRule="atLeast"/>
      <w:jc w:val="center"/>
      <w:textAlignment w:val="baseline"/>
    </w:pPr>
    <w:rPr>
      <w:rFonts w:ascii="Arial" w:eastAsia="Times New Roman" w:hAnsi="Arial" w:cs="DogmaOT-Bold"/>
      <w:b/>
      <w:bCs/>
      <w:caps/>
      <w:color w:val="000000"/>
      <w:spacing w:val="13"/>
      <w:kern w:val="0"/>
      <w:sz w:val="18"/>
      <w:szCs w:val="18"/>
      <w:lang w:eastAsia="en-CA"/>
      <w14:ligatures w14:val="none"/>
    </w:rPr>
  </w:style>
  <w:style w:type="paragraph" w:customStyle="1" w:styleId="TableTitle">
    <w:name w:val="TableTitle"/>
    <w:qFormat/>
    <w:rsid w:val="008E2713"/>
    <w:pPr>
      <w:keepNext/>
      <w:keepLines/>
      <w:widowControl w:val="0"/>
      <w:numPr>
        <w:ilvl w:val="5"/>
        <w:numId w:val="16"/>
      </w:numPr>
      <w:spacing w:before="240" w:after="120" w:line="240" w:lineRule="atLeast"/>
      <w:textAlignment w:val="baseline"/>
    </w:pPr>
    <w:rPr>
      <w:rFonts w:ascii="Arial" w:eastAsia="Times New Roman" w:hAnsi="Arial" w:cs="FuturaPT-Book"/>
      <w:color w:val="000000"/>
      <w:kern w:val="0"/>
      <w:sz w:val="18"/>
      <w:szCs w:val="18"/>
      <w:lang w:eastAsia="en-CA"/>
      <w14:ligatures w14:val="none"/>
    </w:rPr>
  </w:style>
  <w:style w:type="paragraph" w:customStyle="1" w:styleId="EpigraphSource">
    <w:name w:val="EpigraphSource"/>
    <w:basedOn w:val="Epigraph"/>
    <w:qFormat/>
    <w:rsid w:val="008E2713"/>
    <w:pPr>
      <w:jc w:val="right"/>
    </w:pPr>
    <w:rPr>
      <w:i w:val="0"/>
    </w:rPr>
  </w:style>
  <w:style w:type="paragraph" w:customStyle="1" w:styleId="Default">
    <w:name w:val="Default"/>
    <w:qFormat/>
    <w:rsid w:val="008E2713"/>
    <w:rPr>
      <w:rFonts w:ascii="NewBaskerville" w:eastAsia="Times New Roman" w:hAnsi="NewBaskerville" w:cs="NewBaskerville"/>
      <w:color w:val="000000"/>
      <w:kern w:val="0"/>
      <w:lang w:bidi="hi-IN"/>
      <w14:ligatures w14:val="none"/>
    </w:rPr>
  </w:style>
  <w:style w:type="paragraph" w:customStyle="1" w:styleId="SourceForeword">
    <w:name w:val="SourceForeword"/>
    <w:basedOn w:val="ReviewSource"/>
    <w:qFormat/>
    <w:rsid w:val="008E2713"/>
  </w:style>
  <w:style w:type="paragraph" w:customStyle="1" w:styleId="ReviewHead">
    <w:name w:val="ReviewHead"/>
    <w:basedOn w:val="FrontmatterTitle"/>
    <w:qFormat/>
    <w:rsid w:val="008E2713"/>
  </w:style>
  <w:style w:type="paragraph" w:customStyle="1" w:styleId="ReviewQuote">
    <w:name w:val="ReviewQuote"/>
    <w:basedOn w:val="QuotePara"/>
    <w:qFormat/>
    <w:rsid w:val="008E2713"/>
  </w:style>
  <w:style w:type="paragraph" w:customStyle="1" w:styleId="ReviewSource">
    <w:name w:val="ReviewSource"/>
    <w:basedOn w:val="QuoteSource"/>
    <w:qFormat/>
    <w:rsid w:val="008E2713"/>
  </w:style>
  <w:style w:type="paragraph" w:customStyle="1" w:styleId="ListGraphic">
    <w:name w:val="ListGraphic"/>
    <w:basedOn w:val="GraphicSlug"/>
    <w:qFormat/>
    <w:rsid w:val="008E2713"/>
    <w:pPr>
      <w:ind w:left="0"/>
    </w:pPr>
  </w:style>
  <w:style w:type="paragraph" w:customStyle="1" w:styleId="ListCaption">
    <w:name w:val="ListCaption"/>
    <w:basedOn w:val="CaptionLine"/>
    <w:qFormat/>
    <w:rsid w:val="008E2713"/>
    <w:pPr>
      <w:ind w:left="3600"/>
    </w:pPr>
  </w:style>
  <w:style w:type="paragraph" w:customStyle="1" w:styleId="NoteContinued">
    <w:name w:val="NoteContinued"/>
    <w:basedOn w:val="Note"/>
    <w:qFormat/>
    <w:rsid w:val="008E2713"/>
    <w:pPr>
      <w:spacing w:before="0"/>
      <w:ind w:firstLine="0"/>
    </w:pPr>
  </w:style>
  <w:style w:type="paragraph" w:customStyle="1" w:styleId="NoteCode">
    <w:name w:val="NoteCode"/>
    <w:basedOn w:val="Code"/>
    <w:qFormat/>
    <w:rsid w:val="008E2713"/>
    <w:pPr>
      <w:spacing w:after="240"/>
    </w:pPr>
  </w:style>
  <w:style w:type="paragraph" w:customStyle="1" w:styleId="ListBulletSub">
    <w:name w:val="ListBulletSub"/>
    <w:basedOn w:val="ListBullet"/>
    <w:qFormat/>
    <w:rsid w:val="008E2713"/>
    <w:pPr>
      <w:numPr>
        <w:numId w:val="15"/>
      </w:numPr>
      <w:ind w:left="2520"/>
    </w:pPr>
  </w:style>
  <w:style w:type="paragraph" w:customStyle="1" w:styleId="CodeCustom1">
    <w:name w:val="CodeCustom1"/>
    <w:basedOn w:val="Code"/>
    <w:qFormat/>
    <w:rsid w:val="008E2713"/>
    <w:rPr>
      <w:color w:val="00B0F0"/>
    </w:rPr>
  </w:style>
  <w:style w:type="paragraph" w:customStyle="1" w:styleId="CodeCustom2">
    <w:name w:val="CodeCustom2"/>
    <w:basedOn w:val="CodeCustom1"/>
    <w:qFormat/>
    <w:rsid w:val="008E2713"/>
    <w:rPr>
      <w:color w:val="7030A0"/>
    </w:rPr>
  </w:style>
  <w:style w:type="paragraph" w:customStyle="1" w:styleId="BoxGraphic">
    <w:name w:val="BoxGraphic"/>
    <w:basedOn w:val="BoxBodyFirst"/>
    <w:qFormat/>
    <w:rsid w:val="008E2713"/>
    <w:rPr>
      <w:bCs/>
      <w:color w:val="A12126"/>
    </w:rPr>
  </w:style>
  <w:style w:type="paragraph" w:customStyle="1" w:styleId="Equation">
    <w:name w:val="Equation"/>
    <w:basedOn w:val="ListPlain"/>
    <w:qFormat/>
    <w:rsid w:val="008E2713"/>
  </w:style>
  <w:style w:type="paragraph" w:customStyle="1" w:styleId="BoxCodeAnnotated">
    <w:name w:val="BoxCodeAnnotated"/>
    <w:basedOn w:val="BoxCode"/>
    <w:qFormat/>
    <w:rsid w:val="008E2713"/>
    <w:pPr>
      <w:ind w:hanging="216"/>
    </w:pPr>
  </w:style>
  <w:style w:type="paragraph" w:customStyle="1" w:styleId="BoxListNumberSub">
    <w:name w:val="BoxListNumberSub"/>
    <w:basedOn w:val="BoxListNumber"/>
    <w:qFormat/>
    <w:rsid w:val="008E2713"/>
    <w:pPr>
      <w:numPr>
        <w:numId w:val="9"/>
      </w:numPr>
      <w:ind w:left="720"/>
    </w:pPr>
  </w:style>
  <w:style w:type="paragraph" w:customStyle="1" w:styleId="ListContinued">
    <w:name w:val="ListContinued"/>
    <w:qFormat/>
    <w:rsid w:val="008E2713"/>
    <w:pPr>
      <w:spacing w:before="120"/>
      <w:ind w:left="1800"/>
    </w:pPr>
    <w:rPr>
      <w:rFonts w:ascii="Times Roman" w:eastAsia="Times New Roman" w:hAnsi="Times Roman" w:cs="NewBaskervilleStd-Roman"/>
      <w:color w:val="000000"/>
      <w:kern w:val="0"/>
      <w:sz w:val="20"/>
      <w:szCs w:val="20"/>
      <w:lang w:eastAsia="en-CA"/>
      <w14:ligatures w14:val="none"/>
    </w:rPr>
  </w:style>
  <w:style w:type="paragraph" w:customStyle="1" w:styleId="ListCodeAnnotated">
    <w:name w:val="ListCodeAnnotated"/>
    <w:basedOn w:val="ListCode"/>
    <w:qFormat/>
    <w:rsid w:val="008E2713"/>
    <w:pPr>
      <w:ind w:left="1613" w:hanging="216"/>
    </w:pPr>
  </w:style>
  <w:style w:type="paragraph" w:customStyle="1" w:styleId="ListLetter">
    <w:name w:val="ListLetter"/>
    <w:qFormat/>
    <w:rsid w:val="008E2713"/>
    <w:pPr>
      <w:numPr>
        <w:numId w:val="10"/>
      </w:numPr>
      <w:spacing w:before="180" w:line="240" w:lineRule="atLeast"/>
      <w:ind w:left="1800"/>
    </w:pPr>
    <w:rPr>
      <w:rFonts w:ascii="Times Roman" w:eastAsia="Times New Roman" w:hAnsi="Times Roman" w:cs="NewBaskervilleStd-Roman"/>
      <w:color w:val="000000"/>
      <w:kern w:val="0"/>
      <w:sz w:val="20"/>
      <w:szCs w:val="20"/>
      <w:lang w:eastAsia="en-CA"/>
      <w14:ligatures w14:val="none"/>
    </w:rPr>
  </w:style>
  <w:style w:type="paragraph" w:customStyle="1" w:styleId="ListLetterSub">
    <w:name w:val="ListLetterSub"/>
    <w:qFormat/>
    <w:rsid w:val="008E2713"/>
    <w:pPr>
      <w:numPr>
        <w:numId w:val="11"/>
      </w:numPr>
      <w:spacing w:before="60" w:line="240" w:lineRule="atLeast"/>
      <w:ind w:left="2160"/>
    </w:pPr>
    <w:rPr>
      <w:rFonts w:ascii="Times Roman" w:eastAsia="Times New Roman" w:hAnsi="Times Roman" w:cs="NewBaskervilleStd-Roman"/>
      <w:color w:val="000000"/>
      <w:kern w:val="0"/>
      <w:sz w:val="20"/>
      <w:szCs w:val="20"/>
      <w:lang w:eastAsia="en-CA"/>
      <w14:ligatures w14:val="none"/>
    </w:rPr>
  </w:style>
  <w:style w:type="paragraph" w:customStyle="1" w:styleId="ListPlainSub">
    <w:name w:val="ListPlainSub"/>
    <w:qFormat/>
    <w:rsid w:val="008E2713"/>
    <w:pPr>
      <w:spacing w:before="120" w:line="240" w:lineRule="atLeast"/>
      <w:ind w:left="2160"/>
    </w:pPr>
    <w:rPr>
      <w:rFonts w:ascii="Times Roman" w:eastAsia="Times New Roman" w:hAnsi="Times Roman" w:cs="NewBaskervilleStd-Roman"/>
      <w:color w:val="000000"/>
      <w:kern w:val="0"/>
      <w:sz w:val="20"/>
      <w:szCs w:val="20"/>
      <w:lang w:eastAsia="en-CA"/>
      <w14:ligatures w14:val="none"/>
    </w:rPr>
  </w:style>
  <w:style w:type="paragraph" w:customStyle="1" w:styleId="BoxListLetter">
    <w:name w:val="BoxListLetter"/>
    <w:basedOn w:val="BoxListNumber"/>
    <w:qFormat/>
    <w:rsid w:val="008E2713"/>
    <w:pPr>
      <w:numPr>
        <w:numId w:val="12"/>
      </w:numPr>
      <w:ind w:left="360"/>
    </w:pPr>
  </w:style>
  <w:style w:type="paragraph" w:customStyle="1" w:styleId="BoxListLetterSub">
    <w:name w:val="BoxListLetterSub"/>
    <w:basedOn w:val="BoxListNumber"/>
    <w:qFormat/>
    <w:rsid w:val="008E2713"/>
    <w:pPr>
      <w:numPr>
        <w:numId w:val="13"/>
      </w:numPr>
    </w:pPr>
  </w:style>
  <w:style w:type="paragraph" w:customStyle="1" w:styleId="BoxListBulletSub">
    <w:name w:val="BoxListBulletSub"/>
    <w:basedOn w:val="BoxListBullet"/>
    <w:qFormat/>
    <w:rsid w:val="008E2713"/>
    <w:pPr>
      <w:numPr>
        <w:numId w:val="14"/>
      </w:numPr>
      <w:ind w:left="720"/>
    </w:pPr>
  </w:style>
  <w:style w:type="paragraph" w:customStyle="1" w:styleId="ChapterAuthor">
    <w:name w:val="ChapterAuthor"/>
    <w:basedOn w:val="ChapterSubtitle"/>
    <w:qFormat/>
    <w:rsid w:val="008E2713"/>
    <w:rPr>
      <w:i/>
      <w:sz w:val="22"/>
    </w:rPr>
  </w:style>
  <w:style w:type="paragraph" w:customStyle="1" w:styleId="TabularList">
    <w:name w:val="TabularList"/>
    <w:basedOn w:val="Body"/>
    <w:qFormat/>
    <w:rsid w:val="008E2713"/>
    <w:pPr>
      <w:ind w:left="0" w:firstLine="0"/>
    </w:pPr>
  </w:style>
  <w:style w:type="paragraph" w:styleId="EndnoteText">
    <w:name w:val="endnote text"/>
    <w:basedOn w:val="Normal"/>
    <w:link w:val="EndnoteTextChar"/>
    <w:uiPriority w:val="99"/>
    <w:semiHidden/>
    <w:unhideWhenUsed/>
    <w:rsid w:val="008E2713"/>
    <w:pPr>
      <w:spacing w:after="0" w:line="240" w:lineRule="auto"/>
    </w:pPr>
    <w:rPr>
      <w:sz w:val="20"/>
      <w:szCs w:val="20"/>
    </w:rPr>
  </w:style>
  <w:style w:type="paragraph" w:styleId="FootnoteText">
    <w:name w:val="footnote text"/>
    <w:basedOn w:val="Normal"/>
    <w:link w:val="FootnoteTextChar"/>
    <w:uiPriority w:val="99"/>
    <w:semiHidden/>
    <w:unhideWhenUsed/>
    <w:rsid w:val="008E2713"/>
    <w:pPr>
      <w:spacing w:after="0" w:line="240" w:lineRule="auto"/>
    </w:pPr>
    <w:rPr>
      <w:sz w:val="20"/>
      <w:szCs w:val="20"/>
    </w:rPr>
  </w:style>
  <w:style w:type="paragraph" w:customStyle="1" w:styleId="Comment">
    <w:name w:val="Comment"/>
    <w:basedOn w:val="Normal"/>
    <w:qFormat/>
    <w:pPr>
      <w:spacing w:before="56" w:after="0" w:line="240" w:lineRule="auto"/>
      <w:ind w:left="57" w:right="57"/>
    </w:pPr>
    <w:rPr>
      <w:sz w:val="20"/>
      <w:szCs w:val="20"/>
    </w:rPr>
  </w:style>
  <w:style w:type="numbering" w:customStyle="1" w:styleId="ChapterNumbering">
    <w:name w:val="ChapterNumbering"/>
    <w:uiPriority w:val="99"/>
    <w:qFormat/>
    <w:rsid w:val="008E2713"/>
  </w:style>
  <w:style w:type="numbering" w:customStyle="1" w:styleId="CurrentList1">
    <w:name w:val="Current List1"/>
    <w:uiPriority w:val="99"/>
    <w:qFormat/>
    <w:rsid w:val="008E2713"/>
  </w:style>
  <w:style w:type="numbering" w:customStyle="1" w:styleId="CurrentList2">
    <w:name w:val="Current List2"/>
    <w:uiPriority w:val="99"/>
    <w:qFormat/>
    <w:rsid w:val="008E2713"/>
  </w:style>
  <w:style w:type="numbering" w:customStyle="1" w:styleId="CurrentList3">
    <w:name w:val="Current List3"/>
    <w:uiPriority w:val="99"/>
    <w:qFormat/>
    <w:rsid w:val="008E2713"/>
  </w:style>
  <w:style w:type="numbering" w:customStyle="1" w:styleId="CurrentList4">
    <w:name w:val="Current List4"/>
    <w:uiPriority w:val="99"/>
    <w:qFormat/>
    <w:rsid w:val="008E2713"/>
  </w:style>
  <w:style w:type="numbering" w:customStyle="1" w:styleId="CurrentList5">
    <w:name w:val="Current List5"/>
    <w:uiPriority w:val="99"/>
    <w:qFormat/>
    <w:rsid w:val="008E2713"/>
  </w:style>
  <w:style w:type="numbering" w:customStyle="1" w:styleId="CurrentList6">
    <w:name w:val="Current List6"/>
    <w:uiPriority w:val="99"/>
    <w:qFormat/>
    <w:rsid w:val="008E2713"/>
  </w:style>
  <w:style w:type="numbering" w:customStyle="1" w:styleId="CurrentList7">
    <w:name w:val="Current List7"/>
    <w:uiPriority w:val="99"/>
    <w:qFormat/>
    <w:rsid w:val="008E2713"/>
  </w:style>
  <w:style w:type="numbering" w:customStyle="1" w:styleId="CurrentList9">
    <w:name w:val="Current List9"/>
    <w:uiPriority w:val="99"/>
    <w:qFormat/>
    <w:rsid w:val="008E2713"/>
  </w:style>
  <w:style w:type="numbering" w:customStyle="1" w:styleId="CurrentList8">
    <w:name w:val="Current List8"/>
    <w:uiPriority w:val="99"/>
    <w:qFormat/>
    <w:rsid w:val="008E2713"/>
  </w:style>
  <w:style w:type="table" w:styleId="TableGrid">
    <w:name w:val="Table Grid"/>
    <w:basedOn w:val="TableNormal"/>
    <w:uiPriority w:val="59"/>
    <w:rsid w:val="008E271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B4DF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ti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jpeg"/><Relationship Id="rId5" Type="http://schemas.openxmlformats.org/officeDocument/2006/relationships/image" Target="media/image1.jpeg"/><Relationship Id="rId15" Type="http://schemas.openxmlformats.org/officeDocument/2006/relationships/hyperlink" Target="https://crates.io/" TargetMode="External"/><Relationship Id="rId10" Type="http://schemas.openxmlformats.org/officeDocument/2006/relationships/image" Target="media/image2.tif"/><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tif"/></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24</Pages>
  <Words>5791</Words>
  <Characters>33011</Characters>
  <Application>Microsoft Office Word</Application>
  <DocSecurity>0</DocSecurity>
  <Lines>275</Lines>
  <Paragraphs>77</Paragraphs>
  <ScaleCrop>false</ScaleCrop>
  <Company/>
  <LinksUpToDate>false</LinksUpToDate>
  <CharactersWithSpaces>38725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Morrow</dc:creator>
  <dc:description/>
  <cp:lastModifiedBy>Carol Nichols</cp:lastModifiedBy>
  <cp:revision>70</cp:revision>
  <dcterms:created xsi:type="dcterms:W3CDTF">2025-03-17T20:57:00Z</dcterms:created>
  <dcterms:modified xsi:type="dcterms:W3CDTF">2025-06-28T17:57:00Z</dcterms:modified>
  <dc:language>en-AU</dc:language>
</cp:coreProperties>
</file>